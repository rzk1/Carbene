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C939D" w14:textId="2C5B8D9E" w:rsidR="00E746D8" w:rsidRPr="00DD1EEC" w:rsidRDefault="000A32C0" w:rsidP="002318C9">
      <w:pPr>
        <w:pStyle w:val="BATitle"/>
        <w:spacing w:before="0" w:line="480" w:lineRule="auto"/>
      </w:pPr>
      <w:r>
        <w:t>P</w:t>
      </w:r>
      <w:r w:rsidR="00E91E7F">
        <w:t>hotochemical benzene to toluene methylation using methanol catalyzed by gallium nitride nanowire</w:t>
      </w:r>
    </w:p>
    <w:p w14:paraId="5E47D655" w14:textId="0CD4A0D9" w:rsidR="00E746D8" w:rsidRPr="00DD1EEC" w:rsidRDefault="00E91E7F" w:rsidP="00AA73E4">
      <w:pPr>
        <w:pStyle w:val="BBAuthorName"/>
        <w:spacing w:line="480" w:lineRule="auto"/>
      </w:pPr>
      <w:proofErr w:type="spellStart"/>
      <w:r>
        <w:t>Mingxin</w:t>
      </w:r>
      <w:proofErr w:type="spellEnd"/>
      <w:r>
        <w:t xml:space="preserve"> Liu</w:t>
      </w:r>
      <w:r w:rsidRPr="00536ED2">
        <w:rPr>
          <w:vertAlign w:val="superscript"/>
        </w:rPr>
        <w:t>1,2‡</w:t>
      </w:r>
      <w:r>
        <w:t xml:space="preserve">, </w:t>
      </w:r>
      <w:proofErr w:type="spellStart"/>
      <w:r>
        <w:t>Zihang</w:t>
      </w:r>
      <w:proofErr w:type="spellEnd"/>
      <w:r>
        <w:t xml:space="preserve"> Qiu</w:t>
      </w:r>
      <w:proofErr w:type="gramStart"/>
      <w:r w:rsidRPr="00E91E7F">
        <w:rPr>
          <w:vertAlign w:val="superscript"/>
        </w:rPr>
        <w:t>1,</w:t>
      </w:r>
      <w:r w:rsidRPr="00536ED2">
        <w:rPr>
          <w:vertAlign w:val="superscript"/>
        </w:rPr>
        <w:t>‡</w:t>
      </w:r>
      <w:proofErr w:type="gramEnd"/>
      <w:r>
        <w:t xml:space="preserve">, </w:t>
      </w:r>
      <w:proofErr w:type="spellStart"/>
      <w:r>
        <w:t>Roksana</w:t>
      </w:r>
      <w:proofErr w:type="spellEnd"/>
      <w:r>
        <w:t xml:space="preserve"> T. Rashid</w:t>
      </w:r>
      <w:r w:rsidRPr="00E91E7F">
        <w:rPr>
          <w:vertAlign w:val="superscript"/>
        </w:rPr>
        <w:t>3</w:t>
      </w:r>
      <w:r>
        <w:t>, Lu Li</w:t>
      </w:r>
      <w:r w:rsidRPr="00E91E7F">
        <w:rPr>
          <w:vertAlign w:val="superscript"/>
        </w:rPr>
        <w:t>4</w:t>
      </w:r>
      <w:r>
        <w:t xml:space="preserve">, </w:t>
      </w:r>
      <w:proofErr w:type="spellStart"/>
      <w:r>
        <w:t>Lida</w:t>
      </w:r>
      <w:proofErr w:type="spellEnd"/>
      <w:r>
        <w:t xml:space="preserve"> Tan</w:t>
      </w:r>
      <w:r w:rsidRPr="00E91E7F">
        <w:rPr>
          <w:vertAlign w:val="superscript"/>
        </w:rPr>
        <w:t>1</w:t>
      </w:r>
      <w:r>
        <w:t xml:space="preserve">, </w:t>
      </w:r>
      <w:r w:rsidR="00683676">
        <w:t>Sheng Chu</w:t>
      </w:r>
      <w:r w:rsidR="00683676" w:rsidRPr="00683676">
        <w:rPr>
          <w:vertAlign w:val="superscript"/>
        </w:rPr>
        <w:t>3</w:t>
      </w:r>
      <w:r w:rsidR="00683676">
        <w:t xml:space="preserve">, </w:t>
      </w:r>
      <w:proofErr w:type="spellStart"/>
      <w:r w:rsidR="00AD3CCF">
        <w:t>Yunen</w:t>
      </w:r>
      <w:proofErr w:type="spellEnd"/>
      <w:r w:rsidR="008D2530">
        <w:t xml:space="preserve"> Cen</w:t>
      </w:r>
      <w:r w:rsidR="00D06275" w:rsidRPr="00D06275">
        <w:rPr>
          <w:vertAlign w:val="superscript"/>
        </w:rPr>
        <w:t>1</w:t>
      </w:r>
      <w:r w:rsidR="00D06275">
        <w:t xml:space="preserve">, </w:t>
      </w:r>
      <w:r w:rsidR="00734D8B">
        <w:rPr>
          <w:rFonts w:hint="eastAsia"/>
          <w:lang w:eastAsia="zh-CN"/>
        </w:rPr>
        <w:t>Rusta</w:t>
      </w:r>
      <w:r w:rsidR="00734D8B">
        <w:rPr>
          <w:lang w:eastAsia="zh-CN"/>
        </w:rPr>
        <w:t>m Khaliullin,</w:t>
      </w:r>
      <w:r w:rsidR="00734D8B" w:rsidRPr="00734D8B">
        <w:rPr>
          <w:vertAlign w:val="superscript"/>
          <w:lang w:eastAsia="zh-CN"/>
        </w:rPr>
        <w:t>1</w:t>
      </w:r>
      <w:r w:rsidR="00734D8B">
        <w:rPr>
          <w:lang w:eastAsia="zh-CN"/>
        </w:rPr>
        <w:t xml:space="preserve"> </w:t>
      </w:r>
      <w:proofErr w:type="spellStart"/>
      <w:r>
        <w:t>Zetian</w:t>
      </w:r>
      <w:proofErr w:type="spellEnd"/>
      <w:r>
        <w:t xml:space="preserve"> Mi*</w:t>
      </w:r>
      <w:r w:rsidRPr="00E91E7F">
        <w:rPr>
          <w:vertAlign w:val="superscript"/>
        </w:rPr>
        <w:t>2,3</w:t>
      </w:r>
      <w:r>
        <w:t>, and Chao-Jun Li*</w:t>
      </w:r>
      <w:r w:rsidRPr="00E91E7F">
        <w:rPr>
          <w:vertAlign w:val="superscript"/>
        </w:rPr>
        <w:t>1</w:t>
      </w:r>
      <w:r>
        <w:t>.</w:t>
      </w:r>
    </w:p>
    <w:p w14:paraId="04F67517" w14:textId="77777777" w:rsidR="00E91E7F" w:rsidRDefault="00E91E7F" w:rsidP="00AA73E4">
      <w:pPr>
        <w:pStyle w:val="BCAuthorAddress"/>
        <w:spacing w:line="480" w:lineRule="auto"/>
        <w:rPr>
          <w:vertAlign w:val="superscript"/>
        </w:rPr>
      </w:pPr>
      <w:r w:rsidRPr="003D2084">
        <w:rPr>
          <w:vertAlign w:val="superscript"/>
        </w:rPr>
        <w:t>1</w:t>
      </w:r>
      <w:r>
        <w:t>Department of Chemistry and FRQNT Centre for Green Chemistry and Catalysts, McGill University, 801 Sherbrooke Ouest, Montreal, Quebec, H3A 0B8, Canada.</w:t>
      </w:r>
      <w:r w:rsidRPr="00E91E7F">
        <w:rPr>
          <w:vertAlign w:val="superscript"/>
        </w:rPr>
        <w:t xml:space="preserve"> </w:t>
      </w:r>
    </w:p>
    <w:p w14:paraId="7DF6B0A5" w14:textId="18B44A56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2</w:t>
      </w:r>
      <w:r>
        <w:t xml:space="preserve">Department of Electrical </w:t>
      </w:r>
      <w:r w:rsidR="002471DA">
        <w:t xml:space="preserve">Engineering </w:t>
      </w:r>
      <w:r>
        <w:t xml:space="preserve">and Computer </w:t>
      </w:r>
      <w:r w:rsidR="002471DA">
        <w:t>Science</w:t>
      </w:r>
      <w:r>
        <w:t>, University of Michigan, 1301 Beal Ave, Ann Arbor, MI, 48109, USA.</w:t>
      </w:r>
    </w:p>
    <w:p w14:paraId="7BE39A1B" w14:textId="77777777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3</w:t>
      </w:r>
      <w:r>
        <w:t>Department of Electrical and Computer Engineering, McGill University, 3480 University, Montreal, Quebec, H3A 0E9, Canada.</w:t>
      </w:r>
    </w:p>
    <w:p w14:paraId="659BFADD" w14:textId="7918C733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4</w:t>
      </w:r>
      <w:r>
        <w:t>State Key Laboratory of Inorganic Synthesis and Preparative Chemistry, Chemistry Department, Jilin University, Changchun, China.</w:t>
      </w:r>
    </w:p>
    <w:p w14:paraId="469EE46A" w14:textId="7793BB1E" w:rsidR="00667B62" w:rsidRPr="00536ED2" w:rsidRDefault="00667B62" w:rsidP="00667B62">
      <w:pPr>
        <w:pStyle w:val="BIEmailAddress"/>
      </w:pPr>
      <w:r w:rsidRPr="00536ED2">
        <w:rPr>
          <w:vertAlign w:val="superscript"/>
        </w:rPr>
        <w:t>‡</w:t>
      </w:r>
      <w:r w:rsidRPr="00536ED2">
        <w:t>These authors</w:t>
      </w:r>
      <w:r w:rsidR="00954C98" w:rsidRPr="00536ED2">
        <w:t xml:space="preserve"> contributed equally.</w:t>
      </w:r>
    </w:p>
    <w:p w14:paraId="797E6F4C" w14:textId="77777777" w:rsidR="00954C98" w:rsidRPr="00536ED2" w:rsidRDefault="00954C98" w:rsidP="00954C98">
      <w:pPr>
        <w:pStyle w:val="AIReceivedDate"/>
      </w:pPr>
    </w:p>
    <w:p w14:paraId="14E5CB09" w14:textId="10D44BC5" w:rsidR="00E746D8" w:rsidRPr="00BE533F" w:rsidRDefault="005B7DD9" w:rsidP="00AA73E4">
      <w:pPr>
        <w:pStyle w:val="BDAbstract"/>
        <w:spacing w:line="480" w:lineRule="auto"/>
      </w:pPr>
      <w:r w:rsidRPr="006532A9">
        <w:rPr>
          <w:rStyle w:val="BDAbstractTitleChar"/>
        </w:rPr>
        <w:t>ABSTRACT:</w:t>
      </w:r>
      <w:r w:rsidRPr="00BE533F">
        <w:t xml:space="preserve"> </w:t>
      </w:r>
      <w:r w:rsidR="00997D96">
        <w:t xml:space="preserve">As a highly important </w:t>
      </w:r>
      <w:r w:rsidR="003F6DE1">
        <w:t xml:space="preserve">functional group that is widely used </w:t>
      </w:r>
      <w:r w:rsidR="00034797">
        <w:t>throughout the whole chemical industry</w:t>
      </w:r>
      <w:r w:rsidR="003606A2">
        <w:t xml:space="preserve"> and crucial to </w:t>
      </w:r>
      <w:r w:rsidR="0043349C">
        <w:t xml:space="preserve">all </w:t>
      </w:r>
      <w:r w:rsidR="003606A2">
        <w:t>living orga</w:t>
      </w:r>
      <w:r w:rsidR="0043349C">
        <w:t>nisms,</w:t>
      </w:r>
      <w:r w:rsidR="00034797">
        <w:t xml:space="preserve"> </w:t>
      </w:r>
      <w:r w:rsidR="007C0364">
        <w:t xml:space="preserve">it is </w:t>
      </w:r>
      <w:r w:rsidR="00B86ACF">
        <w:t>difficult to directly incorporate</w:t>
      </w:r>
      <w:r w:rsidR="00CB4D00">
        <w:t xml:space="preserve"> benzene</w:t>
      </w:r>
      <w:r w:rsidR="001279E8">
        <w:t xml:space="preserve"> </w:t>
      </w:r>
      <w:r w:rsidR="00B86ACF">
        <w:t xml:space="preserve">into other molecules </w:t>
      </w:r>
      <w:r w:rsidR="00045AE3">
        <w:t xml:space="preserve">in synthesis </w:t>
      </w:r>
      <w:r w:rsidR="001279E8">
        <w:t xml:space="preserve">due to the chemical inertness rendered by </w:t>
      </w:r>
      <w:r w:rsidR="00045AE3">
        <w:t>benzene’s</w:t>
      </w:r>
      <w:r w:rsidR="00A24DD0">
        <w:t xml:space="preserve"> highly symmetrical aromatic structure. </w:t>
      </w:r>
      <w:r w:rsidR="00045AE3">
        <w:t xml:space="preserve">Here we show a facile and </w:t>
      </w:r>
      <w:r w:rsidR="0061288D">
        <w:t xml:space="preserve">clean photochemical approach to directly transform benzene into </w:t>
      </w:r>
      <w:r w:rsidR="007F3823">
        <w:t xml:space="preserve">the </w:t>
      </w:r>
      <w:r w:rsidR="0061288D">
        <w:t xml:space="preserve">more versatile and </w:t>
      </w:r>
      <w:r w:rsidR="002443E1">
        <w:t xml:space="preserve">less toxic </w:t>
      </w:r>
      <w:r w:rsidR="0061288D">
        <w:t>to</w:t>
      </w:r>
      <w:r w:rsidR="002443E1">
        <w:t>luene</w:t>
      </w:r>
      <w:r w:rsidR="00A30C93">
        <w:t xml:space="preserve"> using methanol as a renewable material</w:t>
      </w:r>
      <w:r w:rsidR="00185818">
        <w:t xml:space="preserve"> and gallium nitride as a powerful yet robust catalyst</w:t>
      </w:r>
      <w:r w:rsidR="004D6B45">
        <w:t xml:space="preserve">. </w:t>
      </w:r>
      <w:r w:rsidR="004D6B45" w:rsidRPr="00F31272">
        <w:rPr>
          <w:highlight w:val="yellow"/>
        </w:rPr>
        <w:t xml:space="preserve">In addition, we also demonstrated </w:t>
      </w:r>
      <w:r w:rsidR="002B6C07" w:rsidRPr="00F31272">
        <w:rPr>
          <w:highlight w:val="yellow"/>
        </w:rPr>
        <w:t xml:space="preserve">that by using the gallium nitride nanowire catalyst, </w:t>
      </w:r>
      <w:r w:rsidR="00454A1A" w:rsidRPr="00F31272">
        <w:rPr>
          <w:highlight w:val="yellow"/>
        </w:rPr>
        <w:t>toluene can be directly synthesized from methane and methanol</w:t>
      </w:r>
      <w:r w:rsidR="008B292E" w:rsidRPr="00F31272">
        <w:rPr>
          <w:highlight w:val="yellow"/>
        </w:rPr>
        <w:t>.</w:t>
      </w:r>
      <w:r w:rsidR="008B292E">
        <w:t xml:space="preserve">  </w:t>
      </w:r>
    </w:p>
    <w:p w14:paraId="4EAADEDA" w14:textId="62F99D98" w:rsidR="00FE76C9" w:rsidRDefault="00B6394A" w:rsidP="000E206D">
      <w:pPr>
        <w:pStyle w:val="TAMainText"/>
      </w:pPr>
      <w:r>
        <w:rPr>
          <w:rFonts w:ascii="SimSun" w:hAnsi="SimSun" w:hint="eastAsia"/>
          <w:lang w:eastAsia="zh-CN"/>
        </w:rPr>
        <w:t>S</w:t>
      </w:r>
      <w:r>
        <w:rPr>
          <w:rFonts w:eastAsia="Times New Roman"/>
        </w:rPr>
        <w:t xml:space="preserve">ince the </w:t>
      </w:r>
      <w:r w:rsidR="00A23E40">
        <w:rPr>
          <w:rFonts w:eastAsia="Times New Roman"/>
        </w:rPr>
        <w:t xml:space="preserve">first illustration of its </w:t>
      </w:r>
      <w:r w:rsidR="00E01BE5">
        <w:rPr>
          <w:rFonts w:eastAsia="Times New Roman"/>
        </w:rPr>
        <w:t>highly</w:t>
      </w:r>
      <w:r w:rsidR="00EA7DC6">
        <w:rPr>
          <w:rFonts w:eastAsia="Times New Roman"/>
        </w:rPr>
        <w:t xml:space="preserve"> symmetric</w:t>
      </w:r>
      <w:r w:rsidR="00A23E40">
        <w:rPr>
          <w:rFonts w:eastAsia="Times New Roman"/>
        </w:rPr>
        <w:t xml:space="preserve"> structure in </w:t>
      </w:r>
      <w:r w:rsidR="00275863">
        <w:rPr>
          <w:rFonts w:eastAsia="Times New Roman"/>
        </w:rPr>
        <w:t>1865</w:t>
      </w:r>
      <w:r w:rsidR="00DE1DC5" w:rsidRPr="00DE1DC5">
        <w:rPr>
          <w:rFonts w:eastAsia="Times New Roman"/>
          <w:vertAlign w:val="superscript"/>
        </w:rPr>
        <w:t>1</w:t>
      </w:r>
      <w:r w:rsidR="00275863">
        <w:rPr>
          <w:rFonts w:eastAsia="Times New Roman"/>
        </w:rPr>
        <w:t>, t</w:t>
      </w:r>
      <w:r w:rsidR="00B27044">
        <w:t xml:space="preserve">he </w:t>
      </w:r>
      <w:r w:rsidR="00275863">
        <w:t>benzene ring</w:t>
      </w:r>
      <w:r w:rsidR="00172ACE">
        <w:t xml:space="preserve">, </w:t>
      </w:r>
      <w:r w:rsidR="00B27044">
        <w:t xml:space="preserve">also known as the </w:t>
      </w:r>
      <w:r w:rsidR="00275863">
        <w:t>phenyl</w:t>
      </w:r>
      <w:r w:rsidR="007D6F0F">
        <w:t xml:space="preserve"> functional group</w:t>
      </w:r>
      <w:r w:rsidR="00172ACE">
        <w:t>, ha</w:t>
      </w:r>
      <w:r w:rsidR="00B27044">
        <w:t>s</w:t>
      </w:r>
      <w:r w:rsidR="00172ACE">
        <w:t xml:space="preserve"> been widely adapted into various important products including polyesters</w:t>
      </w:r>
      <w:r w:rsidR="00DD5D43" w:rsidRPr="00331B82">
        <w:rPr>
          <w:vertAlign w:val="superscript"/>
        </w:rPr>
        <w:t>2</w:t>
      </w:r>
      <w:r w:rsidR="00172ACE">
        <w:t>, nylons</w:t>
      </w:r>
      <w:r w:rsidR="00DD5D43" w:rsidRPr="00331B82">
        <w:rPr>
          <w:vertAlign w:val="superscript"/>
        </w:rPr>
        <w:t>3</w:t>
      </w:r>
      <w:r w:rsidR="00172ACE">
        <w:t>, pharmaceuticals</w:t>
      </w:r>
      <w:r w:rsidR="00DD5D43" w:rsidRPr="00331B82">
        <w:rPr>
          <w:vertAlign w:val="superscript"/>
        </w:rPr>
        <w:t>4</w:t>
      </w:r>
      <w:r w:rsidR="00172ACE">
        <w:t xml:space="preserve">, </w:t>
      </w:r>
      <w:r w:rsidR="009A2956">
        <w:t xml:space="preserve">etc., </w:t>
      </w:r>
      <w:r w:rsidR="00A120D5">
        <w:t xml:space="preserve">of </w:t>
      </w:r>
      <w:r w:rsidR="00172ACE">
        <w:t>which over 35 million metric tons</w:t>
      </w:r>
      <w:r w:rsidR="00A120D5">
        <w:t xml:space="preserve"> </w:t>
      </w:r>
      <w:r w:rsidR="00776B7C">
        <w:t>are produced</w:t>
      </w:r>
      <w:r w:rsidR="00172ACE">
        <w:t xml:space="preserve"> a</w:t>
      </w:r>
      <w:r w:rsidR="009A2956">
        <w:t>nnually worldwide</w:t>
      </w:r>
      <w:r w:rsidR="00DD5D43" w:rsidRPr="00331B82">
        <w:rPr>
          <w:vertAlign w:val="superscript"/>
        </w:rPr>
        <w:t>5</w:t>
      </w:r>
      <w:r w:rsidR="009A2956">
        <w:t xml:space="preserve">. In addition, </w:t>
      </w:r>
      <w:r w:rsidR="00B27044">
        <w:t>the phenyl group is</w:t>
      </w:r>
      <w:r w:rsidR="009A2956">
        <w:t xml:space="preserve"> crucial to all living organisms, as three out of twenty amino acids </w:t>
      </w:r>
      <w:r w:rsidR="00B27044">
        <w:t>contain phenyl group</w:t>
      </w:r>
      <w:r w:rsidR="00C534B7">
        <w:t>s</w:t>
      </w:r>
      <w:r w:rsidR="009A2956">
        <w:t xml:space="preserve">. </w:t>
      </w:r>
      <w:r w:rsidR="00246B11">
        <w:t>Benzene is</w:t>
      </w:r>
      <w:r w:rsidR="004610C5">
        <w:t xml:space="preserve"> one of the most </w:t>
      </w:r>
      <w:r w:rsidR="009B1D83">
        <w:t>readily</w:t>
      </w:r>
      <w:r w:rsidR="004610C5">
        <w:t xml:space="preserve"> accessible </w:t>
      </w:r>
      <w:r w:rsidR="00DA4BF2">
        <w:t>sources</w:t>
      </w:r>
      <w:r w:rsidR="00F61397">
        <w:t xml:space="preserve"> used</w:t>
      </w:r>
      <w:r w:rsidR="004610C5">
        <w:t xml:space="preserve"> to synthesize phenyl-containing compounds</w:t>
      </w:r>
      <w:r w:rsidR="00C93CD6">
        <w:t>; for example,</w:t>
      </w:r>
      <w:r w:rsidR="004610C5">
        <w:t xml:space="preserve"> </w:t>
      </w:r>
      <w:r w:rsidR="00C93CD6">
        <w:t>it</w:t>
      </w:r>
      <w:r w:rsidR="004610C5">
        <w:t xml:space="preserve"> </w:t>
      </w:r>
      <w:r w:rsidR="0087759F">
        <w:t>can be found</w:t>
      </w:r>
      <w:r w:rsidR="009761F8">
        <w:t xml:space="preserve"> abundantly in</w:t>
      </w:r>
      <w:r w:rsidR="004610C5">
        <w:t xml:space="preserve"> crude </w:t>
      </w:r>
      <w:r w:rsidR="004610C5">
        <w:lastRenderedPageBreak/>
        <w:t>oil</w:t>
      </w:r>
      <w:r w:rsidR="00741208" w:rsidRPr="00331B82">
        <w:rPr>
          <w:vertAlign w:val="superscript"/>
        </w:rPr>
        <w:t>6</w:t>
      </w:r>
      <w:r w:rsidR="00CA07B0">
        <w:t xml:space="preserve"> and biomass</w:t>
      </w:r>
      <w:r w:rsidR="00741208" w:rsidRPr="00331B82">
        <w:rPr>
          <w:vertAlign w:val="superscript"/>
        </w:rPr>
        <w:t>7</w:t>
      </w:r>
      <w:r w:rsidR="00CA07B0">
        <w:t xml:space="preserve">. </w:t>
      </w:r>
      <w:r w:rsidR="004610C5">
        <w:t xml:space="preserve">However, benzene is </w:t>
      </w:r>
      <w:r w:rsidR="00CA07B0">
        <w:t>inert to common chemical transformations</w:t>
      </w:r>
      <w:r w:rsidR="00741208" w:rsidRPr="00331B82">
        <w:rPr>
          <w:vertAlign w:val="superscript"/>
        </w:rPr>
        <w:t>8</w:t>
      </w:r>
      <w:r w:rsidR="00CA07B0">
        <w:t xml:space="preserve"> </w:t>
      </w:r>
      <w:r w:rsidR="00C74838">
        <w:t>unless</w:t>
      </w:r>
      <w:r w:rsidR="00CA07B0">
        <w:t xml:space="preserve"> </w:t>
      </w:r>
      <w:r w:rsidR="002D5633">
        <w:t>subjected to</w:t>
      </w:r>
      <w:r w:rsidR="00CA07B0">
        <w:t xml:space="preserve"> </w:t>
      </w:r>
      <w:r w:rsidR="00456060">
        <w:t>ha</w:t>
      </w:r>
      <w:r w:rsidR="003230AA">
        <w:t>rsh</w:t>
      </w:r>
      <w:r w:rsidR="00CA07B0">
        <w:t xml:space="preserve"> conditions</w:t>
      </w:r>
      <w:r w:rsidR="003230AA">
        <w:t xml:space="preserve">, e.g., highly pressurized oxygen </w:t>
      </w:r>
      <w:r w:rsidR="00550B8A">
        <w:t>plus</w:t>
      </w:r>
      <w:r w:rsidR="003230AA">
        <w:t xml:space="preserve"> flammable gas</w:t>
      </w:r>
      <w:r w:rsidR="002B0A9A">
        <w:t xml:space="preserve"> </w:t>
      </w:r>
      <w:r w:rsidR="00550B8A">
        <w:t xml:space="preserve">under 250 </w:t>
      </w:r>
      <w:r w:rsidR="00550B8A" w:rsidRPr="00550B8A">
        <w:rPr>
          <w:vertAlign w:val="superscript"/>
        </w:rPr>
        <w:t>o</w:t>
      </w:r>
      <w:r w:rsidR="00550B8A">
        <w:t xml:space="preserve">C </w:t>
      </w:r>
      <w:r w:rsidR="002B0A9A">
        <w:t>(cumene process)</w:t>
      </w:r>
      <w:r w:rsidR="00741208" w:rsidRPr="00331B82">
        <w:rPr>
          <w:vertAlign w:val="superscript"/>
        </w:rPr>
        <w:t>9</w:t>
      </w:r>
      <w:r w:rsidR="00CA07B0">
        <w:t xml:space="preserve">. On the other hand, as one of the closest </w:t>
      </w:r>
      <w:r w:rsidR="000F5DB6">
        <w:t xml:space="preserve">benzene </w:t>
      </w:r>
      <w:r w:rsidR="00CA07B0">
        <w:t>derivatives, toluene</w:t>
      </w:r>
      <w:r w:rsidR="00772C58">
        <w:t xml:space="preserve"> undergoes chemical transformations much easier</w:t>
      </w:r>
      <w:r w:rsidR="00741208" w:rsidRPr="00331B82">
        <w:rPr>
          <w:vertAlign w:val="superscript"/>
        </w:rPr>
        <w:t>10</w:t>
      </w:r>
      <w:r w:rsidR="00D974CB">
        <w:t xml:space="preserve"> thanks to the </w:t>
      </w:r>
      <w:ins w:id="0" w:author="Rustam Khaliullin, Dr" w:date="2019-07-18T11:57:00Z">
        <w:r w:rsidR="0050324A">
          <w:t xml:space="preserve">introduction of </w:t>
        </w:r>
      </w:ins>
      <w:del w:id="1" w:author="Rustam Khaliullin, Dr" w:date="2019-07-18T11:57:00Z">
        <w:r w:rsidR="00C107C1" w:rsidDel="0050324A">
          <w:delText xml:space="preserve">addition of the </w:delText>
        </w:r>
      </w:del>
      <w:r w:rsidR="00C107C1">
        <w:t xml:space="preserve">methyl </w:t>
      </w:r>
      <w:ins w:id="2" w:author="Rustam Khaliullin, Dr" w:date="2019-07-18T11:57:00Z">
        <w:r w:rsidR="0050324A">
          <w:t>i</w:t>
        </w:r>
      </w:ins>
      <w:del w:id="3" w:author="Rustam Khaliullin, Dr" w:date="2019-07-18T11:57:00Z">
        <w:r w:rsidR="00C107C1" w:rsidDel="0050324A">
          <w:delText>o</w:delText>
        </w:r>
      </w:del>
      <w:r w:rsidR="00C107C1">
        <w:t>n</w:t>
      </w:r>
      <w:ins w:id="4" w:author="Rustam Khaliullin, Dr" w:date="2019-07-18T11:57:00Z">
        <w:r w:rsidR="0050324A">
          <w:t>to</w:t>
        </w:r>
      </w:ins>
      <w:r w:rsidR="00C107C1">
        <w:t xml:space="preserve"> the benzene ring</w:t>
      </w:r>
      <w:ins w:id="5" w:author="Rustam Khaliullin, Dr" w:date="2019-07-18T11:58:00Z">
        <w:r w:rsidR="0050324A">
          <w:t xml:space="preserve"> </w:t>
        </w:r>
      </w:ins>
      <w:del w:id="6" w:author="Rustam Khaliullin, Dr" w:date="2019-07-18T11:58:00Z">
        <w:r w:rsidR="008A307B" w:rsidDel="0050324A">
          <w:delText>.</w:delText>
        </w:r>
        <w:r w:rsidR="00772C58" w:rsidDel="0050324A">
          <w:delText xml:space="preserve"> </w:delText>
        </w:r>
        <w:r w:rsidR="008A307B" w:rsidDel="0050324A">
          <w:delText>T</w:delText>
        </w:r>
        <w:r w:rsidR="00772C58" w:rsidDel="0050324A">
          <w:delText>herefore</w:delText>
        </w:r>
        <w:r w:rsidR="008A307B" w:rsidDel="0050324A">
          <w:delText xml:space="preserve">, toluene </w:delText>
        </w:r>
      </w:del>
      <w:ins w:id="7" w:author="Rustam Khaliullin, Dr" w:date="2019-07-18T11:58:00Z">
        <w:r w:rsidR="0050324A">
          <w:t xml:space="preserve">and thus </w:t>
        </w:r>
      </w:ins>
      <w:r w:rsidR="00375160">
        <w:t xml:space="preserve">serves </w:t>
      </w:r>
      <w:r w:rsidR="00F758C4">
        <w:t xml:space="preserve">as </w:t>
      </w:r>
      <w:r w:rsidR="00DB4D2C">
        <w:t xml:space="preserve">a </w:t>
      </w:r>
      <w:r w:rsidR="00375160">
        <w:t xml:space="preserve">much more common </w:t>
      </w:r>
      <w:r w:rsidR="00F758C4">
        <w:t>precursor towards</w:t>
      </w:r>
      <w:r w:rsidR="00CA07B0">
        <w:t xml:space="preserve"> </w:t>
      </w:r>
      <w:r w:rsidR="00F46FF4">
        <w:t xml:space="preserve">the </w:t>
      </w:r>
      <w:r w:rsidR="00375160">
        <w:t>synthesi</w:t>
      </w:r>
      <w:r w:rsidR="00F46FF4">
        <w:t xml:space="preserve">s of </w:t>
      </w:r>
      <w:r w:rsidR="00CA07B0">
        <w:t>various phenyl-containing products</w:t>
      </w:r>
      <w:r w:rsidR="006112D3" w:rsidRPr="00331B82">
        <w:rPr>
          <w:vertAlign w:val="superscript"/>
        </w:rPr>
        <w:t>11</w:t>
      </w:r>
      <w:r w:rsidR="00CA07B0">
        <w:t xml:space="preserve">. </w:t>
      </w:r>
      <w:r w:rsidR="00915287">
        <w:t>In addition</w:t>
      </w:r>
      <w:r w:rsidR="00957D78">
        <w:t xml:space="preserve">, </w:t>
      </w:r>
      <w:r w:rsidR="009F7013">
        <w:t xml:space="preserve">the toxicity level </w:t>
      </w:r>
      <w:ins w:id="8" w:author="Rustam Khaliullin, Dr" w:date="2019-07-18T11:58:00Z">
        <w:r w:rsidR="0050324A">
          <w:t xml:space="preserve">of toluene </w:t>
        </w:r>
      </w:ins>
      <w:r w:rsidR="008F6448">
        <w:t xml:space="preserve">drops dramatically </w:t>
      </w:r>
      <w:r w:rsidR="00A21126">
        <w:t>from</w:t>
      </w:r>
      <w:r w:rsidR="008F6448">
        <w:t xml:space="preserve"> </w:t>
      </w:r>
      <w:ins w:id="9" w:author="Rustam Khaliullin, Dr" w:date="2019-07-18T11:58:00Z">
        <w:r w:rsidR="0050324A">
          <w:t xml:space="preserve">the </w:t>
        </w:r>
      </w:ins>
      <w:ins w:id="10" w:author="Rustam Khaliullin, Dr" w:date="2019-07-18T11:59:00Z">
        <w:r w:rsidR="0050324A">
          <w:t xml:space="preserve">highly carcinogenic </w:t>
        </w:r>
      </w:ins>
      <w:r w:rsidR="007144B0">
        <w:t>benzene</w:t>
      </w:r>
      <w:del w:id="11" w:author="Rustam Khaliullin, Dr" w:date="2019-07-18T11:59:00Z">
        <w:r w:rsidR="00D91E70" w:rsidDel="0050324A">
          <w:delText>, which is</w:delText>
        </w:r>
      </w:del>
      <w:del w:id="12" w:author="Rustam Khaliullin, Dr" w:date="2019-07-18T11:58:00Z">
        <w:r w:rsidR="00D91E70" w:rsidDel="0050324A">
          <w:delText xml:space="preserve"> highly carcinogenic</w:delText>
        </w:r>
      </w:del>
      <w:del w:id="13" w:author="Rustam Khaliullin, Dr" w:date="2019-07-18T11:59:00Z">
        <w:r w:rsidR="00D91E70" w:rsidDel="0050324A">
          <w:delText xml:space="preserve">, </w:delText>
        </w:r>
        <w:r w:rsidR="00EC2BB2" w:rsidDel="0050324A">
          <w:delText xml:space="preserve">to </w:delText>
        </w:r>
        <w:r w:rsidR="008F6448" w:rsidDel="0050324A">
          <w:delText>toluene</w:delText>
        </w:r>
      </w:del>
      <w:r w:rsidR="006765AC" w:rsidRPr="00331B82">
        <w:rPr>
          <w:vertAlign w:val="superscript"/>
        </w:rPr>
        <w:t>1</w:t>
      </w:r>
      <w:r w:rsidR="006112D3" w:rsidRPr="00331B82">
        <w:rPr>
          <w:vertAlign w:val="superscript"/>
        </w:rPr>
        <w:t>2</w:t>
      </w:r>
      <w:r w:rsidR="007144B0">
        <w:t>.</w:t>
      </w:r>
      <w:r w:rsidR="00736AA2">
        <w:t xml:space="preserve"> </w:t>
      </w:r>
      <w:r w:rsidR="00772C58">
        <w:t xml:space="preserve">It is </w:t>
      </w:r>
      <w:r w:rsidR="00412EBE">
        <w:t xml:space="preserve">thus </w:t>
      </w:r>
      <w:r w:rsidR="00772C58">
        <w:t xml:space="preserve">highly desirable to enable a direct benzene to toluene conversion under ambient conditions </w:t>
      </w:r>
      <w:r w:rsidR="000B5F04">
        <w:t>that</w:t>
      </w:r>
      <w:r w:rsidR="00772C58">
        <w:t xml:space="preserve"> uses sustainable and benign material</w:t>
      </w:r>
      <w:r w:rsidR="00BA45D9">
        <w:t>s</w:t>
      </w:r>
      <w:r w:rsidR="00772C58">
        <w:t>.</w:t>
      </w:r>
      <w:r w:rsidR="008365E3">
        <w:t xml:space="preserve"> Alt</w:t>
      </w:r>
      <w:r w:rsidR="000F358F">
        <w:t xml:space="preserve">hough preceding works have been </w:t>
      </w:r>
      <w:del w:id="14" w:author="Rustam Khaliullin, Dr" w:date="2019-07-18T11:59:00Z">
        <w:r w:rsidR="000F358F" w:rsidDel="0050324A">
          <w:delText xml:space="preserve">seen </w:delText>
        </w:r>
      </w:del>
      <w:ins w:id="15" w:author="Rustam Khaliullin, Dr" w:date="2019-07-18T11:59:00Z">
        <w:r w:rsidR="0050324A">
          <w:t xml:space="preserve">reported </w:t>
        </w:r>
      </w:ins>
      <w:r w:rsidR="00156E3A">
        <w:t>in literature</w:t>
      </w:r>
      <w:r w:rsidR="00457F2E" w:rsidRPr="00331B82">
        <w:rPr>
          <w:vertAlign w:val="superscript"/>
        </w:rPr>
        <w:t>13-15</w:t>
      </w:r>
      <w:r w:rsidR="006B4ED7">
        <w:t>, th</w:t>
      </w:r>
      <w:r w:rsidR="00820206">
        <w:t>o</w:t>
      </w:r>
      <w:r w:rsidR="006B4ED7">
        <w:t xml:space="preserve">se are mostly heat-driven reactions that require </w:t>
      </w:r>
      <w:del w:id="16" w:author="Rustam Khaliullin, Dr" w:date="2019-07-18T12:00:00Z">
        <w:r w:rsidR="002F1B7B" w:rsidDel="0050324A">
          <w:delText xml:space="preserve">harsh </w:delText>
        </w:r>
      </w:del>
      <w:ins w:id="17" w:author="Rustam Khaliullin, Dr" w:date="2019-07-18T12:00:00Z">
        <w:r w:rsidR="0050324A">
          <w:t xml:space="preserve">high </w:t>
        </w:r>
      </w:ins>
      <w:r w:rsidR="002F1B7B">
        <w:t>temperature</w:t>
      </w:r>
      <w:del w:id="18" w:author="Rustam Khaliullin, Dr" w:date="2019-07-18T12:00:00Z">
        <w:r w:rsidR="00156E3A" w:rsidDel="0050324A">
          <w:delText>s</w:delText>
        </w:r>
      </w:del>
      <w:r w:rsidR="002F1B7B">
        <w:t xml:space="preserve"> (&gt;200 </w:t>
      </w:r>
      <w:r w:rsidR="002F1B7B" w:rsidRPr="002F1B7B">
        <w:rPr>
          <w:vertAlign w:val="superscript"/>
        </w:rPr>
        <w:t>0</w:t>
      </w:r>
      <w:r w:rsidR="002F1B7B">
        <w:t>C).</w:t>
      </w:r>
      <w:r w:rsidR="006B4ED7">
        <w:t xml:space="preserve"> </w:t>
      </w:r>
      <w:r w:rsidR="002F1B7B">
        <w:t xml:space="preserve">In addition, </w:t>
      </w:r>
      <w:r w:rsidR="00820206">
        <w:t>due to the elevated temperature</w:t>
      </w:r>
      <w:del w:id="19" w:author="Rustam Khaliullin, Dr" w:date="2019-07-18T12:00:00Z">
        <w:r w:rsidR="00156E3A" w:rsidDel="0050324A">
          <w:delText>s</w:delText>
        </w:r>
      </w:del>
      <w:r w:rsidR="00820206">
        <w:t>, th</w:t>
      </w:r>
      <w:r w:rsidR="00066914">
        <w:t>e</w:t>
      </w:r>
      <w:r w:rsidR="00820206">
        <w:t xml:space="preserve">se reactions </w:t>
      </w:r>
      <w:r w:rsidR="00F50E56">
        <w:t xml:space="preserve">usually suffer from poor selectivity and </w:t>
      </w:r>
      <w:r w:rsidR="006A0247">
        <w:rPr>
          <w:rFonts w:hint="eastAsia"/>
          <w:lang w:eastAsia="zh-CN"/>
        </w:rPr>
        <w:t>give</w:t>
      </w:r>
      <w:r w:rsidR="00F50E56">
        <w:t xml:space="preserve"> a mixture of different products (</w:t>
      </w:r>
      <w:r w:rsidR="00A97051">
        <w:t>t</w:t>
      </w:r>
      <w:r w:rsidR="00F50E56">
        <w:t xml:space="preserve">oluene, </w:t>
      </w:r>
      <w:r w:rsidR="00A97051">
        <w:t>n-\m-\p-x</w:t>
      </w:r>
      <w:r w:rsidR="00F50E56">
        <w:t>ylene,</w:t>
      </w:r>
      <w:r w:rsidR="00A97051">
        <w:t xml:space="preserve"> mesitylene, etc.</w:t>
      </w:r>
      <w:r w:rsidR="00F50E56">
        <w:t>).</w:t>
      </w:r>
      <w:r w:rsidR="00772C58">
        <w:t xml:space="preserve"> Recently, we have shown that by using </w:t>
      </w:r>
      <w:r w:rsidR="00B64573">
        <w:t xml:space="preserve">an </w:t>
      </w:r>
      <w:r w:rsidR="00772C58">
        <w:t xml:space="preserve">easily accessible light source, a </w:t>
      </w:r>
      <w:r w:rsidR="00B64573">
        <w:t>well</w:t>
      </w:r>
      <w:r w:rsidR="00772C58">
        <w:t xml:space="preserve">-engineered gallium nitride </w:t>
      </w:r>
      <w:ins w:id="20" w:author="Rustam Khaliullin, Dr" w:date="2019-07-18T12:01:00Z">
        <w:r w:rsidR="0050324A">
          <w:t>(</w:t>
        </w:r>
        <w:proofErr w:type="spellStart"/>
        <w:r w:rsidR="0050324A">
          <w:t>GaN</w:t>
        </w:r>
        <w:proofErr w:type="spellEnd"/>
        <w:r w:rsidR="0050324A">
          <w:t xml:space="preserve">) </w:t>
        </w:r>
      </w:ins>
      <w:r w:rsidR="00772C58">
        <w:t>nanowire</w:t>
      </w:r>
      <w:del w:id="21" w:author="Rustam Khaliullin, Dr" w:date="2019-07-18T12:01:00Z">
        <w:r w:rsidR="00772C58" w:rsidDel="0050324A">
          <w:delText xml:space="preserve"> (GaN</w:delText>
        </w:r>
      </w:del>
      <w:r w:rsidR="00772C58">
        <w:t xml:space="preserve"> </w:t>
      </w:r>
      <w:ins w:id="22" w:author="Rustam Khaliullin, Dr" w:date="2019-07-18T12:01:00Z">
        <w:r w:rsidR="0050324A">
          <w:t>(</w:t>
        </w:r>
      </w:ins>
      <w:r w:rsidR="00772C58">
        <w:t xml:space="preserve">NW) </w:t>
      </w:r>
      <w:r w:rsidR="001E200B">
        <w:t xml:space="preserve">can </w:t>
      </w:r>
      <w:r w:rsidR="00772C58">
        <w:t>cataly</w:t>
      </w:r>
      <w:r w:rsidR="00F71B5C">
        <w:t>ze</w:t>
      </w:r>
      <w:r w:rsidR="00772C58">
        <w:t xml:space="preserve"> </w:t>
      </w:r>
      <w:del w:id="23" w:author="Rustam Khaliullin, Dr" w:date="2019-07-18T12:01:00Z">
        <w:r w:rsidR="001E200B" w:rsidDel="0050324A">
          <w:delText xml:space="preserve">the </w:delText>
        </w:r>
      </w:del>
      <w:ins w:id="24" w:author="Rustam Khaliullin, Dr" w:date="2019-07-18T12:01:00Z">
        <w:r w:rsidR="0050324A">
          <w:t xml:space="preserve">a </w:t>
        </w:r>
      </w:ins>
      <w:r w:rsidR="00772C58">
        <w:t>direct</w:t>
      </w:r>
      <w:r w:rsidR="00BA155B">
        <w:t xml:space="preserve"> photochemical</w:t>
      </w:r>
      <w:r w:rsidR="00772C58">
        <w:t xml:space="preserve"> </w:t>
      </w:r>
      <w:r w:rsidR="00A93B6A">
        <w:t xml:space="preserve">conversion of </w:t>
      </w:r>
      <w:r w:rsidR="00772C58">
        <w:t>methanol</w:t>
      </w:r>
      <w:r w:rsidR="00575E3B">
        <w:t>-</w:t>
      </w:r>
      <w:r w:rsidR="00772C58">
        <w:t>to</w:t>
      </w:r>
      <w:r w:rsidR="00575E3B">
        <w:t>-</w:t>
      </w:r>
      <w:r w:rsidR="00772C58">
        <w:t xml:space="preserve">ethanol via </w:t>
      </w:r>
      <w:r w:rsidR="00A93B6A">
        <w:t xml:space="preserve">a </w:t>
      </w:r>
      <w:r w:rsidR="00772C58">
        <w:t>methyl carbene intermediate</w:t>
      </w:r>
      <w:r w:rsidR="00331B82" w:rsidRPr="00331B82">
        <w:rPr>
          <w:vertAlign w:val="superscript"/>
        </w:rPr>
        <w:t>1</w:t>
      </w:r>
      <w:r w:rsidR="003238E7" w:rsidRPr="00331B82">
        <w:rPr>
          <w:vertAlign w:val="superscript"/>
        </w:rPr>
        <w:t>6</w:t>
      </w:r>
      <w:r w:rsidR="00772C58">
        <w:t xml:space="preserve">. </w:t>
      </w:r>
      <w:ins w:id="25" w:author="Rustam Khaliullin, Dr" w:date="2019-07-18T12:03:00Z">
        <w:r w:rsidR="0050324A">
          <w:t xml:space="preserve">It is possible to </w:t>
        </w:r>
      </w:ins>
      <w:del w:id="26" w:author="Rustam Khaliullin, Dr" w:date="2019-07-18T12:03:00Z">
        <w:r w:rsidR="00F71B5C" w:rsidDel="0050324A">
          <w:delText xml:space="preserve">We therefore </w:delText>
        </w:r>
      </w:del>
      <w:r w:rsidR="00F71B5C">
        <w:t xml:space="preserve">envision that </w:t>
      </w:r>
      <w:r w:rsidR="00FC14EC">
        <w:t>the carbene</w:t>
      </w:r>
      <w:r w:rsidR="00F71B5C">
        <w:t xml:space="preserve"> intermediate can be </w:t>
      </w:r>
      <w:del w:id="27" w:author="Rustam Khaliullin, Dr" w:date="2019-07-18T12:02:00Z">
        <w:r w:rsidR="00F71B5C" w:rsidDel="0050324A">
          <w:delText xml:space="preserve">highly </w:delText>
        </w:r>
      </w:del>
      <w:r w:rsidR="00F71B5C">
        <w:t xml:space="preserve">useful in the </w:t>
      </w:r>
      <w:r w:rsidR="00230792">
        <w:t xml:space="preserve">methylation of the phenyl C-H bond, </w:t>
      </w:r>
      <w:r w:rsidR="003F726C">
        <w:t xml:space="preserve">enabling </w:t>
      </w:r>
      <w:r w:rsidR="001D5A33">
        <w:t xml:space="preserve">a </w:t>
      </w:r>
      <w:r w:rsidR="000E4456">
        <w:t>direct</w:t>
      </w:r>
      <w:r w:rsidR="001D5A33">
        <w:t>, simple</w:t>
      </w:r>
      <w:r w:rsidR="003F726C">
        <w:t xml:space="preserve"> </w:t>
      </w:r>
      <w:r w:rsidR="00F71B5C">
        <w:t xml:space="preserve">conversion of benzene to toluene. Herein, we </w:t>
      </w:r>
      <w:del w:id="28" w:author="Rustam Khaliullin, Dr" w:date="2019-07-18T12:03:00Z">
        <w:r w:rsidR="00F71B5C" w:rsidDel="0050324A">
          <w:delText xml:space="preserve">would like to </w:delText>
        </w:r>
      </w:del>
      <w:r w:rsidR="00F71B5C">
        <w:t xml:space="preserve">report a </w:t>
      </w:r>
      <w:proofErr w:type="spellStart"/>
      <w:r w:rsidR="00EB1C8B">
        <w:t>GaN</w:t>
      </w:r>
      <w:proofErr w:type="spellEnd"/>
      <w:r w:rsidR="00EB1C8B">
        <w:t xml:space="preserve"> NW-catalyzed </w:t>
      </w:r>
      <w:r w:rsidR="00F71B5C">
        <w:t xml:space="preserve">photochemical </w:t>
      </w:r>
      <w:r w:rsidR="004651C8">
        <w:t>methylation</w:t>
      </w:r>
      <w:r w:rsidR="00F71B5C">
        <w:t xml:space="preserve"> </w:t>
      </w:r>
      <w:r w:rsidR="00293AD8">
        <w:t xml:space="preserve">of benzene to toluene </w:t>
      </w:r>
      <w:r w:rsidR="00F71B5C">
        <w:t>using methanol</w:t>
      </w:r>
      <w:r w:rsidR="00B26FCA">
        <w:t xml:space="preserve"> (Figure 1)</w:t>
      </w:r>
      <w:r w:rsidR="00DE1DC5">
        <w:t>.</w:t>
      </w:r>
    </w:p>
    <w:p w14:paraId="1FB8A5E2" w14:textId="34931C13" w:rsidR="0077265E" w:rsidRPr="00B72D67" w:rsidRDefault="0077265E" w:rsidP="00976CC2">
      <w:pPr>
        <w:pStyle w:val="TAMainText"/>
        <w:ind w:firstLine="0"/>
        <w:rPr>
          <w:rFonts w:ascii="Myriad Pro Light" w:hAnsi="Myriad Pro Light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 xml:space="preserve">GROWTH AND IDENTIFICATION OF </w:t>
      </w:r>
      <w:r w:rsidR="00976CC2" w:rsidRPr="00B72D67">
        <w:rPr>
          <w:rFonts w:ascii="Myriad Pro Light" w:hAnsi="Myriad Pro Light"/>
          <w:b/>
          <w:sz w:val="22"/>
        </w:rPr>
        <w:t>CATALYST</w:t>
      </w:r>
    </w:p>
    <w:p w14:paraId="6CCFC8E4" w14:textId="57B85B55" w:rsidR="00686EB3" w:rsidRDefault="005274EA" w:rsidP="000E206D">
      <w:pPr>
        <w:pStyle w:val="TAMainText"/>
        <w:rPr>
          <w:lang w:eastAsia="zh-CN"/>
        </w:rPr>
      </w:pPr>
      <w:r>
        <w:t>T</w:t>
      </w:r>
      <w:r w:rsidR="00B26FCA">
        <w:t xml:space="preserve">he </w:t>
      </w:r>
      <w:proofErr w:type="spellStart"/>
      <w:r w:rsidR="00B26FCA">
        <w:t>GaN</w:t>
      </w:r>
      <w:proofErr w:type="spellEnd"/>
      <w:r w:rsidR="00B26FCA">
        <w:t xml:space="preserve"> NW </w:t>
      </w:r>
      <w:del w:id="29" w:author="Rustam Khaliullin, Dr" w:date="2019-07-18T12:04:00Z">
        <w:r w:rsidR="00B26FCA" w:rsidDel="00204BD5">
          <w:delText xml:space="preserve">described in our research </w:delText>
        </w:r>
      </w:del>
      <w:r w:rsidR="00B26FCA">
        <w:t xml:space="preserve">was </w:t>
      </w:r>
      <w:r w:rsidR="00A6744E">
        <w:t>grown</w:t>
      </w:r>
      <w:r w:rsidR="00B26FCA">
        <w:t xml:space="preserve"> via</w:t>
      </w:r>
      <w:r w:rsidR="005479C4">
        <w:t xml:space="preserve"> plasma-assisted molecular beam epitaxy (PA-MBE</w:t>
      </w:r>
      <w:r w:rsidR="00A6744E">
        <w:t>, see Supporting Information for detailed growth condition</w:t>
      </w:r>
      <w:r w:rsidR="005479C4">
        <w:t>)</w:t>
      </w:r>
      <w:r w:rsidR="00EC078F">
        <w:t xml:space="preserve"> (Figure 2)</w:t>
      </w:r>
      <w:r w:rsidR="00E63334">
        <w:t>.</w:t>
      </w:r>
      <w:r w:rsidR="00EA30EC">
        <w:t xml:space="preserve"> </w:t>
      </w:r>
      <w:r w:rsidR="00EA30EC" w:rsidRPr="00EA30EC">
        <w:rPr>
          <w:i/>
        </w:rPr>
        <w:t>n</w:t>
      </w:r>
      <w:r w:rsidR="00FB24EB">
        <w:t xml:space="preserve">-, </w:t>
      </w:r>
      <w:r w:rsidR="00EA30EC" w:rsidRPr="00EA30EC">
        <w:rPr>
          <w:i/>
        </w:rPr>
        <w:t>p</w:t>
      </w:r>
      <w:r w:rsidR="00EA30EC">
        <w:t>-type doping</w:t>
      </w:r>
      <w:r w:rsidR="003A3BFD">
        <w:t xml:space="preserve"> </w:t>
      </w:r>
      <w:r w:rsidR="00FB24EB">
        <w:t xml:space="preserve">was applied to </w:t>
      </w:r>
      <w:r w:rsidR="007C1258">
        <w:t xml:space="preserve">grow the corresponding </w:t>
      </w:r>
      <w:r w:rsidR="007C1258" w:rsidRPr="007C1258">
        <w:rPr>
          <w:i/>
        </w:rPr>
        <w:t>n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 and </w:t>
      </w:r>
      <w:r w:rsidR="007C1258" w:rsidRPr="007C1258">
        <w:rPr>
          <w:i/>
        </w:rPr>
        <w:t>p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</w:t>
      </w:r>
      <w:r w:rsidR="00C623D7">
        <w:t xml:space="preserve">, as significant near-surface energy band bending </w:t>
      </w:r>
      <w:r w:rsidR="00EF7C6A">
        <w:t>can be observed with doping</w:t>
      </w:r>
      <w:r w:rsidR="008254EB">
        <w:t xml:space="preserve">. The undoped </w:t>
      </w:r>
      <w:proofErr w:type="spellStart"/>
      <w:r w:rsidR="008254EB">
        <w:t>GaN</w:t>
      </w:r>
      <w:proofErr w:type="spellEnd"/>
      <w:r w:rsidR="008254EB">
        <w:t xml:space="preserve"> NW was also grown and will be </w:t>
      </w:r>
      <w:del w:id="30" w:author="Rustam Khaliullin, Dr" w:date="2019-07-18T12:04:00Z">
        <w:r w:rsidR="008254EB" w:rsidDel="00204BD5">
          <w:delText xml:space="preserve">mentioned </w:delText>
        </w:r>
      </w:del>
      <w:ins w:id="31" w:author="Rustam Khaliullin, Dr" w:date="2019-07-18T12:04:00Z">
        <w:r w:rsidR="00204BD5">
          <w:t xml:space="preserve">referred to </w:t>
        </w:r>
      </w:ins>
      <w:r w:rsidR="008254EB">
        <w:t>as intrinsic</w:t>
      </w:r>
      <w:ins w:id="32" w:author="Rustam Khaliullin, Dr" w:date="2019-07-18T12:04:00Z">
        <w:r w:rsidR="00204BD5">
          <w:t xml:space="preserve"> </w:t>
        </w:r>
      </w:ins>
      <w:del w:id="33" w:author="Rustam Khaliullin, Dr" w:date="2019-07-18T12:05:00Z">
        <w:r w:rsidR="00AE61A7" w:rsidDel="00204BD5">
          <w:delText>(</w:delText>
        </w:r>
      </w:del>
      <w:proofErr w:type="spellStart"/>
      <w:r w:rsidR="00AE61A7" w:rsidRPr="00AE61A7">
        <w:rPr>
          <w:i/>
        </w:rPr>
        <w:t>i</w:t>
      </w:r>
      <w:del w:id="34" w:author="Rustam Khaliullin, Dr" w:date="2019-07-18T12:05:00Z">
        <w:r w:rsidR="00AE61A7" w:rsidDel="00204BD5">
          <w:delText>)</w:delText>
        </w:r>
      </w:del>
      <w:r w:rsidR="00AE61A7">
        <w:t>-GaN</w:t>
      </w:r>
      <w:proofErr w:type="spellEnd"/>
      <w:r w:rsidR="00AE61A7">
        <w:t xml:space="preserve"> NW</w:t>
      </w:r>
      <w:r w:rsidR="00F52523">
        <w:t>.</w:t>
      </w:r>
      <w:r w:rsidR="00192BB8">
        <w:t xml:space="preserve"> Th</w:t>
      </w:r>
      <w:r w:rsidR="00BD6F59">
        <w:t xml:space="preserve">e </w:t>
      </w:r>
      <w:r w:rsidR="00C30E91">
        <w:t xml:space="preserve">typical </w:t>
      </w:r>
      <w:r w:rsidR="00BD6F59">
        <w:t xml:space="preserve">growth time for </w:t>
      </w:r>
      <w:r w:rsidR="0069488B">
        <w:t xml:space="preserve">the </w:t>
      </w:r>
      <w:r w:rsidR="00C30E91">
        <w:t xml:space="preserve">NWs </w:t>
      </w:r>
      <w:r w:rsidR="00FA00EF">
        <w:t>is</w:t>
      </w:r>
      <w:r w:rsidR="00C30E91">
        <w:t xml:space="preserve"> 4 hours</w:t>
      </w:r>
      <w:r w:rsidR="00C85506">
        <w:t xml:space="preserve">, </w:t>
      </w:r>
      <w:r w:rsidR="0043069C">
        <w:t>yielding</w:t>
      </w:r>
      <w:r w:rsidR="00C30E91">
        <w:t xml:space="preserve"> </w:t>
      </w:r>
      <w:r w:rsidR="0043069C">
        <w:t>a</w:t>
      </w:r>
      <w:r w:rsidR="00684518">
        <w:t xml:space="preserve"> surface area of the </w:t>
      </w:r>
      <w:r w:rsidR="001C516F">
        <w:t>top plane</w:t>
      </w:r>
      <w:r w:rsidR="00684518">
        <w:t xml:space="preserve"> </w:t>
      </w:r>
      <w:r w:rsidR="009D0DAC">
        <w:t xml:space="preserve">(polar plane, c-plane) </w:t>
      </w:r>
      <w:r w:rsidR="00684518">
        <w:t>and</w:t>
      </w:r>
      <w:r w:rsidR="00E7104F">
        <w:t xml:space="preserve"> of</w:t>
      </w:r>
      <w:r w:rsidR="00E20C22">
        <w:t xml:space="preserve"> the side</w:t>
      </w:r>
      <w:r w:rsidR="00684518">
        <w:t xml:space="preserve"> plane</w:t>
      </w:r>
      <w:r w:rsidR="00B23577">
        <w:t xml:space="preserve"> (non-polar plane, m-plane)</w:t>
      </w:r>
      <w:r w:rsidR="0043069C">
        <w:t xml:space="preserve"> of</w:t>
      </w:r>
      <w:r w:rsidR="00B23577">
        <w:t xml:space="preserve"> </w:t>
      </w:r>
      <w:r w:rsidR="00235672">
        <w:t>0.17</w:t>
      </w:r>
      <w:r w:rsidR="00D90005">
        <w:t xml:space="preserve"> m</w:t>
      </w:r>
      <w:r w:rsidR="00D90005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99023C">
        <w:t xml:space="preserve"> and</w:t>
      </w:r>
      <w:r w:rsidR="00235672">
        <w:t xml:space="preserve"> </w:t>
      </w:r>
      <w:r w:rsidR="00804A58">
        <w:t>5.53</w:t>
      </w:r>
      <w:r w:rsidR="00D90005">
        <w:t xml:space="preserve"> </w:t>
      </w:r>
      <w:r w:rsidR="0099023C">
        <w:t>m</w:t>
      </w:r>
      <w:r w:rsidR="0099023C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D90005">
        <w:rPr>
          <w:lang w:eastAsia="zh-CN"/>
        </w:rPr>
        <w:t xml:space="preserve"> respectively.</w:t>
      </w:r>
      <w:r w:rsidR="005951F6">
        <w:rPr>
          <w:lang w:eastAsia="zh-CN"/>
        </w:rPr>
        <w:t xml:space="preserve"> </w:t>
      </w:r>
      <w:r w:rsidR="005951F6" w:rsidRPr="005951F6">
        <w:rPr>
          <w:i/>
          <w:lang w:eastAsia="zh-CN"/>
        </w:rPr>
        <w:t>p-</w:t>
      </w:r>
      <w:proofErr w:type="spellStart"/>
      <w:r w:rsidR="005951F6">
        <w:rPr>
          <w:lang w:eastAsia="zh-CN"/>
        </w:rPr>
        <w:t>GaN</w:t>
      </w:r>
      <w:proofErr w:type="spellEnd"/>
      <w:r w:rsidR="005951F6">
        <w:rPr>
          <w:lang w:eastAsia="zh-CN"/>
        </w:rPr>
        <w:t xml:space="preserve"> NW grown for 2 h was also used </w:t>
      </w:r>
      <w:r w:rsidR="009E7E3B">
        <w:rPr>
          <w:lang w:eastAsia="zh-CN"/>
        </w:rPr>
        <w:t xml:space="preserve">in this study, showing </w:t>
      </w:r>
      <w:r w:rsidR="00304F78">
        <w:rPr>
          <w:lang w:eastAsia="zh-CN"/>
        </w:rPr>
        <w:t>a</w:t>
      </w:r>
      <w:r w:rsidR="009E7E3B">
        <w:rPr>
          <w:lang w:eastAsia="zh-CN"/>
        </w:rPr>
        <w:t xml:space="preserve"> c-plane area of 0.17 </w:t>
      </w:r>
      <w:r w:rsidR="009E7E3B">
        <w:t>m</w:t>
      </w:r>
      <w:r w:rsidR="009E7E3B" w:rsidRPr="00D90005">
        <w:rPr>
          <w:vertAlign w:val="superscript"/>
        </w:rPr>
        <w:t>2</w:t>
      </w:r>
      <w:r w:rsidR="009E7E3B" w:rsidRPr="00D90005">
        <w:rPr>
          <w:lang w:eastAsia="zh-CN"/>
        </w:rPr>
        <w:t>·g</w:t>
      </w:r>
      <w:r w:rsidR="009E7E3B" w:rsidRPr="00D90005">
        <w:rPr>
          <w:vertAlign w:val="superscript"/>
          <w:lang w:eastAsia="zh-CN"/>
        </w:rPr>
        <w:t>-1</w:t>
      </w:r>
      <w:r w:rsidR="009E7E3B">
        <w:rPr>
          <w:vertAlign w:val="superscript"/>
          <w:lang w:eastAsia="zh-CN"/>
        </w:rPr>
        <w:t xml:space="preserve"> </w:t>
      </w:r>
      <w:r w:rsidR="009E7E3B">
        <w:rPr>
          <w:lang w:eastAsia="zh-CN"/>
        </w:rPr>
        <w:t>and</w:t>
      </w:r>
      <w:r w:rsidR="00304F78">
        <w:rPr>
          <w:lang w:eastAsia="zh-CN"/>
        </w:rPr>
        <w:t xml:space="preserve"> a</w:t>
      </w:r>
      <w:r w:rsidR="004F4191">
        <w:rPr>
          <w:lang w:eastAsia="zh-CN"/>
        </w:rPr>
        <w:t>n</w:t>
      </w:r>
      <w:r w:rsidR="009E7E3B">
        <w:rPr>
          <w:lang w:eastAsia="zh-CN"/>
        </w:rPr>
        <w:t xml:space="preserve"> </w:t>
      </w:r>
      <w:r w:rsidR="00B03829">
        <w:rPr>
          <w:lang w:eastAsia="zh-CN"/>
        </w:rPr>
        <w:t xml:space="preserve">m-plane </w:t>
      </w:r>
      <w:r w:rsidR="004F4191">
        <w:rPr>
          <w:lang w:eastAsia="zh-CN"/>
        </w:rPr>
        <w:t xml:space="preserve">area </w:t>
      </w:r>
      <w:r w:rsidR="00B03829">
        <w:rPr>
          <w:lang w:eastAsia="zh-CN"/>
        </w:rPr>
        <w:t xml:space="preserve">of 2.77 </w:t>
      </w:r>
      <w:r w:rsidR="00B03829">
        <w:t>m</w:t>
      </w:r>
      <w:r w:rsidR="00B03829" w:rsidRPr="00D90005">
        <w:rPr>
          <w:vertAlign w:val="superscript"/>
        </w:rPr>
        <w:t>2</w:t>
      </w:r>
      <w:r w:rsidR="00B03829" w:rsidRPr="00D90005">
        <w:rPr>
          <w:lang w:eastAsia="zh-CN"/>
        </w:rPr>
        <w:t>·g</w:t>
      </w:r>
      <w:r w:rsidR="00B03829" w:rsidRPr="00D90005">
        <w:rPr>
          <w:vertAlign w:val="superscript"/>
          <w:lang w:eastAsia="zh-CN"/>
        </w:rPr>
        <w:t>-1</w:t>
      </w:r>
      <w:r w:rsidR="00B03829">
        <w:rPr>
          <w:lang w:eastAsia="zh-CN"/>
        </w:rPr>
        <w:t>.</w:t>
      </w:r>
    </w:p>
    <w:p w14:paraId="2ADE8043" w14:textId="297752E8" w:rsidR="00976CC2" w:rsidRPr="00B72D67" w:rsidRDefault="00976CC2" w:rsidP="00976CC2">
      <w:pPr>
        <w:pStyle w:val="TAMainText"/>
        <w:ind w:firstLine="0"/>
        <w:rPr>
          <w:rFonts w:ascii="Myriad Pro Light" w:hAnsi="Myriad Pro Light"/>
          <w:b/>
          <w:sz w:val="22"/>
          <w:lang w:eastAsia="zh-CN"/>
        </w:rPr>
      </w:pPr>
      <w:r w:rsidRPr="00B72D67">
        <w:rPr>
          <w:rFonts w:ascii="Myriad Pro Light" w:hAnsi="Myriad Pro Light"/>
          <w:b/>
          <w:sz w:val="22"/>
          <w:lang w:eastAsia="zh-CN"/>
        </w:rPr>
        <w:t>CATALYST PERFORMANCE</w:t>
      </w:r>
    </w:p>
    <w:p w14:paraId="60EBEB3E" w14:textId="151D26E2" w:rsidR="00E3368E" w:rsidRDefault="0040670B" w:rsidP="000E206D">
      <w:pPr>
        <w:pStyle w:val="TAMainText"/>
        <w:rPr>
          <w:lang w:eastAsia="zh-CN"/>
        </w:rPr>
      </w:pPr>
      <w:r>
        <w:t>A</w:t>
      </w:r>
      <w:r w:rsidR="00762033">
        <w:t xml:space="preserve"> </w:t>
      </w:r>
      <w:r w:rsidR="00584DAE">
        <w:t>3.5 cm</w:t>
      </w:r>
      <w:r w:rsidR="00584DAE" w:rsidRPr="00584DAE">
        <w:rPr>
          <w:vertAlign w:val="superscript"/>
        </w:rPr>
        <w:t>2</w:t>
      </w:r>
      <w:r w:rsidR="00584DAE">
        <w:t xml:space="preserve"> </w:t>
      </w:r>
      <w:r>
        <w:t xml:space="preserve">slice of </w:t>
      </w:r>
      <w:r w:rsidR="00BD41FD">
        <w:t>a</w:t>
      </w:r>
      <w:r>
        <w:t xml:space="preserve"> </w:t>
      </w:r>
      <w:proofErr w:type="spellStart"/>
      <w:r>
        <w:t>GaN</w:t>
      </w:r>
      <w:proofErr w:type="spellEnd"/>
      <w:r>
        <w:t xml:space="preserve"> NW </w:t>
      </w:r>
      <w:r w:rsidR="00BD41FD">
        <w:t xml:space="preserve">grown for 4 h (equiv to 0.35 mg </w:t>
      </w:r>
      <w:proofErr w:type="spellStart"/>
      <w:r w:rsidR="00BD41FD">
        <w:t>GaN</w:t>
      </w:r>
      <w:proofErr w:type="spellEnd"/>
      <w:r w:rsidR="00BD41FD">
        <w:t xml:space="preserve">) </w:t>
      </w:r>
      <w:r>
        <w:t xml:space="preserve">was then placed on the bottom of a </w:t>
      </w:r>
      <w:r w:rsidR="00355489">
        <w:t xml:space="preserve">120 mL </w:t>
      </w:r>
      <w:r w:rsidR="0022217F">
        <w:t xml:space="preserve">glass flange equipped with </w:t>
      </w:r>
      <w:r w:rsidR="00AF608A">
        <w:t xml:space="preserve">a </w:t>
      </w:r>
      <w:r w:rsidR="0022217F">
        <w:t xml:space="preserve">sealing </w:t>
      </w:r>
      <w:r w:rsidR="00AF608A">
        <w:t>O</w:t>
      </w:r>
      <w:r w:rsidR="0022217F">
        <w:t>-ring</w:t>
      </w:r>
      <w:r w:rsidR="00E17A21">
        <w:t xml:space="preserve"> and </w:t>
      </w:r>
      <w:r w:rsidR="00FD0AED">
        <w:t xml:space="preserve">an evacuation </w:t>
      </w:r>
      <w:r w:rsidR="001D7E90">
        <w:t>seal</w:t>
      </w:r>
      <w:r w:rsidR="00AF608A">
        <w:t>. T</w:t>
      </w:r>
      <w:r w:rsidR="0022217F">
        <w:t>he flange</w:t>
      </w:r>
      <w:r w:rsidR="00AF608A">
        <w:t xml:space="preserve"> was capped </w:t>
      </w:r>
      <w:r w:rsidR="0045343A">
        <w:t xml:space="preserve">with a quartz </w:t>
      </w:r>
      <w:r w:rsidR="006A65A5">
        <w:t xml:space="preserve">window and evacuated </w:t>
      </w:r>
      <w:r w:rsidR="00E17A21">
        <w:t xml:space="preserve">using </w:t>
      </w:r>
      <w:r w:rsidR="00B456BD">
        <w:t xml:space="preserve">a </w:t>
      </w:r>
      <w:r w:rsidR="00E17A21">
        <w:t>vacuum oil pump</w:t>
      </w:r>
      <w:r w:rsidR="00E239F5">
        <w:t xml:space="preserve"> until the internal pressure dropped below 5 </w:t>
      </w:r>
      <w:r w:rsidR="00E239F5" w:rsidRPr="00E239F5">
        <w:rPr>
          <w:lang w:eastAsia="zh-CN"/>
        </w:rPr>
        <w:t>×</w:t>
      </w:r>
      <w:r w:rsidR="008F787D">
        <w:rPr>
          <w:lang w:eastAsia="zh-CN"/>
        </w:rPr>
        <w:t xml:space="preserve"> 10</w:t>
      </w:r>
      <w:r w:rsidR="008F787D" w:rsidRPr="008F787D">
        <w:rPr>
          <w:vertAlign w:val="superscript"/>
          <w:lang w:eastAsia="zh-CN"/>
        </w:rPr>
        <w:t>-2</w:t>
      </w:r>
      <w:r w:rsidR="008F787D">
        <w:rPr>
          <w:lang w:eastAsia="zh-CN"/>
        </w:rPr>
        <w:t xml:space="preserve"> mbar.</w:t>
      </w:r>
      <w:r w:rsidR="00086213">
        <w:rPr>
          <w:lang w:eastAsia="zh-CN"/>
        </w:rPr>
        <w:t xml:space="preserve"> 5 </w:t>
      </w:r>
      <w:proofErr w:type="spellStart"/>
      <w:r w:rsidR="00086213" w:rsidRPr="00086213">
        <w:rPr>
          <w:lang w:eastAsia="zh-CN"/>
        </w:rPr>
        <w:t>μ</w:t>
      </w:r>
      <w:r w:rsidR="00086213">
        <w:rPr>
          <w:lang w:eastAsia="zh-CN"/>
        </w:rPr>
        <w:t>L</w:t>
      </w:r>
      <w:proofErr w:type="spellEnd"/>
      <w:r w:rsidR="00086213">
        <w:rPr>
          <w:lang w:eastAsia="zh-CN"/>
        </w:rPr>
        <w:t xml:space="preserve"> </w:t>
      </w:r>
      <w:r w:rsidR="00CD14B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</w:t>
      </w:r>
      <w:r w:rsidR="00CD14BA">
        <w:rPr>
          <w:lang w:eastAsia="zh-CN"/>
        </w:rPr>
        <w:t xml:space="preserve">0.124 mmol) </w:t>
      </w:r>
      <w:r w:rsidR="00B456BD">
        <w:rPr>
          <w:lang w:eastAsia="zh-CN"/>
        </w:rPr>
        <w:t xml:space="preserve">of </w:t>
      </w:r>
      <w:r w:rsidR="00F30FB6">
        <w:rPr>
          <w:lang w:eastAsia="zh-CN"/>
        </w:rPr>
        <w:t xml:space="preserve">HPLC grade methanol and 10 </w:t>
      </w:r>
      <w:proofErr w:type="spellStart"/>
      <w:r w:rsidR="00F30FB6" w:rsidRPr="00086213">
        <w:rPr>
          <w:lang w:eastAsia="zh-CN"/>
        </w:rPr>
        <w:t>μ</w:t>
      </w:r>
      <w:r w:rsidR="00F30FB6">
        <w:rPr>
          <w:lang w:eastAsia="zh-CN"/>
        </w:rPr>
        <w:t>L</w:t>
      </w:r>
      <w:proofErr w:type="spellEnd"/>
      <w:r w:rsidR="00F30FB6">
        <w:rPr>
          <w:lang w:eastAsia="zh-CN"/>
        </w:rPr>
        <w:t xml:space="preserve"> </w:t>
      </w:r>
      <w:r w:rsidR="00A70D3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0.112 mmol)</w:t>
      </w:r>
      <w:r w:rsidR="00B456BD">
        <w:rPr>
          <w:lang w:eastAsia="zh-CN"/>
        </w:rPr>
        <w:t xml:space="preserve"> of</w:t>
      </w:r>
      <w:r w:rsidR="00A70D3A">
        <w:rPr>
          <w:lang w:eastAsia="zh-CN"/>
        </w:rPr>
        <w:t xml:space="preserve"> </w:t>
      </w:r>
      <w:r w:rsidR="00F30FB6">
        <w:rPr>
          <w:lang w:eastAsia="zh-CN"/>
        </w:rPr>
        <w:t xml:space="preserve">HPLC grade benzene was </w:t>
      </w:r>
      <w:r w:rsidR="00ED2F34">
        <w:rPr>
          <w:lang w:eastAsia="zh-CN"/>
        </w:rPr>
        <w:t xml:space="preserve">then introduced through the evacuation </w:t>
      </w:r>
      <w:r w:rsidR="001D7E90">
        <w:rPr>
          <w:lang w:eastAsia="zh-CN"/>
        </w:rPr>
        <w:lastRenderedPageBreak/>
        <w:t>seal</w:t>
      </w:r>
      <w:r w:rsidR="00ED2F34">
        <w:rPr>
          <w:lang w:eastAsia="zh-CN"/>
        </w:rPr>
        <w:t xml:space="preserve"> to the flange</w:t>
      </w:r>
      <w:r w:rsidR="004B382D">
        <w:rPr>
          <w:lang w:eastAsia="zh-CN"/>
        </w:rPr>
        <w:t xml:space="preserve"> before the flange was cooled to 4 </w:t>
      </w:r>
      <w:r w:rsidR="004B382D" w:rsidRPr="004B382D">
        <w:rPr>
          <w:vertAlign w:val="superscript"/>
          <w:lang w:eastAsia="zh-CN"/>
        </w:rPr>
        <w:t>o</w:t>
      </w:r>
      <w:r w:rsidR="004B382D">
        <w:rPr>
          <w:lang w:eastAsia="zh-CN"/>
        </w:rPr>
        <w:t>C</w:t>
      </w:r>
      <w:r w:rsidR="00887C2B">
        <w:rPr>
          <w:lang w:eastAsia="zh-CN"/>
        </w:rPr>
        <w:t xml:space="preserve"> in a chiller and </w:t>
      </w:r>
      <w:r w:rsidR="00BA628E">
        <w:rPr>
          <w:lang w:eastAsia="zh-CN"/>
        </w:rPr>
        <w:t>irradiated</w:t>
      </w:r>
      <w:r w:rsidR="00670226">
        <w:rPr>
          <w:lang w:eastAsia="zh-CN"/>
        </w:rPr>
        <w:t xml:space="preserve"> with a 300 W full-arc xenon lamp</w:t>
      </w:r>
      <w:r w:rsidR="007B069E">
        <w:rPr>
          <w:lang w:eastAsia="zh-CN"/>
        </w:rPr>
        <w:t xml:space="preserve"> for 12 h</w:t>
      </w:r>
      <w:r w:rsidR="00972099">
        <w:rPr>
          <w:lang w:eastAsia="zh-CN"/>
        </w:rPr>
        <w:t xml:space="preserve"> (Figure 3A)</w:t>
      </w:r>
      <w:r w:rsidR="007B069E">
        <w:rPr>
          <w:lang w:eastAsia="zh-CN"/>
        </w:rPr>
        <w:t xml:space="preserve">. </w:t>
      </w:r>
      <w:r w:rsidR="00813461">
        <w:rPr>
          <w:lang w:eastAsia="zh-CN"/>
        </w:rPr>
        <w:t>The gas phase inside the flange</w:t>
      </w:r>
      <w:r w:rsidR="008F787D">
        <w:rPr>
          <w:lang w:eastAsia="zh-CN"/>
        </w:rPr>
        <w:t xml:space="preserve"> </w:t>
      </w:r>
      <w:r w:rsidR="0058117E">
        <w:rPr>
          <w:lang w:eastAsia="zh-CN"/>
        </w:rPr>
        <w:t xml:space="preserve">was analyzed using a valve syringe and </w:t>
      </w:r>
      <w:r w:rsidR="00335378">
        <w:rPr>
          <w:lang w:eastAsia="zh-CN"/>
        </w:rPr>
        <w:t xml:space="preserve">gas chromatography mass spectrometer (GC-MS). To our delight, </w:t>
      </w:r>
      <w:r w:rsidR="00D52E6F">
        <w:rPr>
          <w:lang w:eastAsia="zh-CN"/>
        </w:rPr>
        <w:t xml:space="preserve">by using </w:t>
      </w:r>
      <w:r w:rsidR="00D52E6F" w:rsidRPr="00B719A8">
        <w:rPr>
          <w:i/>
          <w:lang w:eastAsia="zh-CN"/>
        </w:rPr>
        <w:t>p-</w:t>
      </w:r>
      <w:r w:rsidR="00D52E6F">
        <w:rPr>
          <w:lang w:eastAsia="zh-CN"/>
        </w:rPr>
        <w:t xml:space="preserve">doped </w:t>
      </w:r>
      <w:proofErr w:type="spellStart"/>
      <w:r w:rsidR="00D52E6F">
        <w:rPr>
          <w:lang w:eastAsia="zh-CN"/>
        </w:rPr>
        <w:t>GaN</w:t>
      </w:r>
      <w:proofErr w:type="spellEnd"/>
      <w:r w:rsidR="00D52E6F">
        <w:rPr>
          <w:lang w:eastAsia="zh-CN"/>
        </w:rPr>
        <w:t xml:space="preserve"> NW, 0.0</w:t>
      </w:r>
      <w:r w:rsidR="00F536A0">
        <w:rPr>
          <w:lang w:eastAsia="zh-CN"/>
        </w:rPr>
        <w:t>3</w:t>
      </w:r>
      <w:r w:rsidR="00D52E6F">
        <w:rPr>
          <w:lang w:eastAsia="zh-CN"/>
        </w:rPr>
        <w:t>8 mmol</w:t>
      </w:r>
      <w:r w:rsidR="003416FB">
        <w:rPr>
          <w:lang w:eastAsia="zh-CN"/>
        </w:rPr>
        <w:t xml:space="preserve"> of</w:t>
      </w:r>
      <w:r w:rsidR="00D52E6F">
        <w:rPr>
          <w:lang w:eastAsia="zh-CN"/>
        </w:rPr>
        <w:t xml:space="preserve"> </w:t>
      </w:r>
      <w:r w:rsidR="00AC159E">
        <w:rPr>
          <w:lang w:eastAsia="zh-CN"/>
        </w:rPr>
        <w:t>toluene was detected</w:t>
      </w:r>
      <w:r w:rsidR="00D46D98">
        <w:rPr>
          <w:lang w:eastAsia="zh-CN"/>
        </w:rPr>
        <w:t>, which correspond</w:t>
      </w:r>
      <w:r w:rsidR="00334C2A">
        <w:rPr>
          <w:lang w:eastAsia="zh-CN"/>
        </w:rPr>
        <w:t>s</w:t>
      </w:r>
      <w:r w:rsidR="00D46D98">
        <w:rPr>
          <w:lang w:eastAsia="zh-CN"/>
        </w:rPr>
        <w:t xml:space="preserve"> to </w:t>
      </w:r>
      <w:r w:rsidR="00071F1A">
        <w:rPr>
          <w:lang w:eastAsia="zh-CN"/>
        </w:rPr>
        <w:t xml:space="preserve">a </w:t>
      </w:r>
      <w:r w:rsidR="00B13E3A">
        <w:rPr>
          <w:lang w:eastAsia="zh-CN"/>
        </w:rPr>
        <w:t>34</w:t>
      </w:r>
      <w:r w:rsidR="00E93D9B">
        <w:rPr>
          <w:lang w:eastAsia="zh-CN"/>
        </w:rPr>
        <w:t xml:space="preserve">% </w:t>
      </w:r>
      <w:r w:rsidR="0010649B">
        <w:rPr>
          <w:lang w:eastAsia="zh-CN"/>
        </w:rPr>
        <w:t>yield</w:t>
      </w:r>
      <w:r w:rsidR="00972099">
        <w:rPr>
          <w:lang w:eastAsia="zh-CN"/>
        </w:rPr>
        <w:t xml:space="preserve"> (Figure 3B)</w:t>
      </w:r>
      <w:r w:rsidR="00521E9A">
        <w:rPr>
          <w:lang w:eastAsia="zh-CN"/>
        </w:rPr>
        <w:t>. This</w:t>
      </w:r>
      <w:r w:rsidR="00071F1A">
        <w:rPr>
          <w:lang w:eastAsia="zh-CN"/>
        </w:rPr>
        <w:t xml:space="preserve"> yield</w:t>
      </w:r>
      <w:r w:rsidR="00521E9A">
        <w:rPr>
          <w:lang w:eastAsia="zh-CN"/>
        </w:rPr>
        <w:t xml:space="preserve"> is much higher than the </w:t>
      </w:r>
      <w:r w:rsidR="000403F0">
        <w:rPr>
          <w:lang w:eastAsia="zh-CN"/>
        </w:rPr>
        <w:t>methanol</w:t>
      </w:r>
      <w:r w:rsidR="00E6784E">
        <w:rPr>
          <w:lang w:eastAsia="zh-CN"/>
        </w:rPr>
        <w:t>-to-ethanol conversion we published earlier under similar reaction conditions</w:t>
      </w:r>
      <w:r w:rsidR="00CB770A" w:rsidRPr="00CB770A">
        <w:rPr>
          <w:vertAlign w:val="superscript"/>
          <w:lang w:eastAsia="zh-CN"/>
        </w:rPr>
        <w:t>16</w:t>
      </w:r>
      <w:r w:rsidR="00FE67AE">
        <w:rPr>
          <w:lang w:eastAsia="zh-CN"/>
        </w:rPr>
        <w:t>. In addition, no ethanol was de</w:t>
      </w:r>
      <w:r w:rsidR="007D2468">
        <w:rPr>
          <w:lang w:eastAsia="zh-CN"/>
        </w:rPr>
        <w:t>te</w:t>
      </w:r>
      <w:r w:rsidR="00FE67AE">
        <w:rPr>
          <w:lang w:eastAsia="zh-CN"/>
        </w:rPr>
        <w:t>cted throughout the investigation,</w:t>
      </w:r>
      <w:r w:rsidR="00973968">
        <w:rPr>
          <w:lang w:eastAsia="zh-CN"/>
        </w:rPr>
        <w:t xml:space="preserve"> indicating the </w:t>
      </w:r>
      <w:r w:rsidR="00E76D28">
        <w:rPr>
          <w:lang w:eastAsia="zh-CN"/>
        </w:rPr>
        <w:t xml:space="preserve">methyl </w:t>
      </w:r>
      <w:r w:rsidR="00973968">
        <w:rPr>
          <w:lang w:eastAsia="zh-CN"/>
        </w:rPr>
        <w:t xml:space="preserve">carbene </w:t>
      </w:r>
      <w:r w:rsidR="00E76D28">
        <w:rPr>
          <w:lang w:eastAsia="zh-CN"/>
        </w:rPr>
        <w:t xml:space="preserve">intermediate generated </w:t>
      </w:r>
      <w:r w:rsidR="00991932">
        <w:rPr>
          <w:lang w:eastAsia="zh-CN"/>
        </w:rPr>
        <w:t xml:space="preserve">from </w:t>
      </w:r>
      <w:r w:rsidR="004C4943">
        <w:rPr>
          <w:lang w:eastAsia="zh-CN"/>
        </w:rPr>
        <w:t xml:space="preserve">methanol </w:t>
      </w:r>
      <w:r w:rsidR="004341B1">
        <w:rPr>
          <w:lang w:eastAsia="zh-CN"/>
        </w:rPr>
        <w:t>prefers</w:t>
      </w:r>
      <w:r w:rsidR="00A021C3">
        <w:rPr>
          <w:lang w:eastAsia="zh-CN"/>
        </w:rPr>
        <w:t xml:space="preserve"> to attack the benzene’s </w:t>
      </w:r>
      <w:r w:rsidR="00A021C3" w:rsidRPr="00B719A8">
        <w:rPr>
          <w:i/>
          <w:lang w:eastAsia="zh-CN"/>
        </w:rPr>
        <w:t>sp</w:t>
      </w:r>
      <w:r w:rsidR="00A021C3" w:rsidRPr="001531B4">
        <w:rPr>
          <w:i/>
          <w:vertAlign w:val="superscript"/>
          <w:lang w:eastAsia="zh-CN"/>
          <w:rPrChange w:id="35" w:author="Rustam Khaliullin, Dr" w:date="2019-07-18T12:34:00Z">
            <w:rPr>
              <w:i/>
              <w:lang w:eastAsia="zh-CN"/>
            </w:rPr>
          </w:rPrChange>
        </w:rPr>
        <w:t>2</w:t>
      </w:r>
      <w:r w:rsidR="00A021C3" w:rsidRPr="00B719A8">
        <w:rPr>
          <w:i/>
          <w:lang w:eastAsia="zh-CN"/>
        </w:rPr>
        <w:t>-</w:t>
      </w:r>
      <w:r w:rsidR="002B20E9">
        <w:rPr>
          <w:lang w:eastAsia="zh-CN"/>
        </w:rPr>
        <w:t xml:space="preserve">C-H bond rather than the methanol’s </w:t>
      </w:r>
      <w:r w:rsidR="002B20E9" w:rsidRPr="00B719A8">
        <w:rPr>
          <w:i/>
          <w:lang w:eastAsia="zh-CN"/>
        </w:rPr>
        <w:t>sp</w:t>
      </w:r>
      <w:r w:rsidR="002B20E9" w:rsidRPr="001531B4">
        <w:rPr>
          <w:i/>
          <w:vertAlign w:val="superscript"/>
          <w:lang w:eastAsia="zh-CN"/>
          <w:rPrChange w:id="36" w:author="Rustam Khaliullin, Dr" w:date="2019-07-18T12:34:00Z">
            <w:rPr>
              <w:i/>
              <w:lang w:eastAsia="zh-CN"/>
            </w:rPr>
          </w:rPrChange>
        </w:rPr>
        <w:t>3</w:t>
      </w:r>
      <w:r w:rsidR="002B20E9">
        <w:rPr>
          <w:lang w:eastAsia="zh-CN"/>
        </w:rPr>
        <w:t>-C-H bond</w:t>
      </w:r>
      <w:r w:rsidR="00D5162C">
        <w:rPr>
          <w:lang w:eastAsia="zh-CN"/>
        </w:rPr>
        <w:t xml:space="preserve">. </w:t>
      </w:r>
      <w:r w:rsidR="0092237F">
        <w:rPr>
          <w:lang w:eastAsia="zh-CN"/>
        </w:rPr>
        <w:t>We then</w:t>
      </w:r>
      <w:r w:rsidR="009D16AB">
        <w:rPr>
          <w:lang w:eastAsia="zh-CN"/>
        </w:rPr>
        <w:t xml:space="preserve"> examined the </w:t>
      </w:r>
      <w:r w:rsidR="008A237D">
        <w:rPr>
          <w:lang w:eastAsia="zh-CN"/>
        </w:rPr>
        <w:t>benzene to toluene</w:t>
      </w:r>
      <w:r w:rsidR="009D16AB">
        <w:rPr>
          <w:lang w:eastAsia="zh-CN"/>
        </w:rPr>
        <w:t xml:space="preserve"> conversion using </w:t>
      </w:r>
      <w:r w:rsidR="009D16AB" w:rsidRPr="00B719A8">
        <w:rPr>
          <w:i/>
          <w:lang w:eastAsia="zh-CN"/>
        </w:rPr>
        <w:t>n-</w:t>
      </w:r>
      <w:proofErr w:type="spellStart"/>
      <w:r w:rsidR="009D16AB">
        <w:rPr>
          <w:lang w:eastAsia="zh-CN"/>
        </w:rPr>
        <w:t>GaN</w:t>
      </w:r>
      <w:proofErr w:type="spellEnd"/>
      <w:r w:rsidR="009D16AB">
        <w:rPr>
          <w:lang w:eastAsia="zh-CN"/>
        </w:rPr>
        <w:t xml:space="preserve"> NW, which dramatically reduced the </w:t>
      </w:r>
      <w:r w:rsidR="00A36227">
        <w:rPr>
          <w:lang w:eastAsia="zh-CN"/>
        </w:rPr>
        <w:t>toluene yield to 0.0069 mmol</w:t>
      </w:r>
      <w:r w:rsidR="007C57E6">
        <w:rPr>
          <w:lang w:eastAsia="zh-CN"/>
        </w:rPr>
        <w:t xml:space="preserve">. </w:t>
      </w:r>
      <w:proofErr w:type="spellStart"/>
      <w:r w:rsidR="00B719A8" w:rsidRPr="00B719A8">
        <w:rPr>
          <w:i/>
          <w:lang w:eastAsia="zh-CN"/>
        </w:rPr>
        <w:t>i-</w:t>
      </w:r>
      <w:r w:rsidR="00B719A8">
        <w:rPr>
          <w:lang w:eastAsia="zh-CN"/>
        </w:rPr>
        <w:t>GaN</w:t>
      </w:r>
      <w:proofErr w:type="spellEnd"/>
      <w:r w:rsidR="00B719A8">
        <w:rPr>
          <w:lang w:eastAsia="zh-CN"/>
        </w:rPr>
        <w:t xml:space="preserve"> also g</w:t>
      </w:r>
      <w:r w:rsidR="00C30C79">
        <w:rPr>
          <w:lang w:eastAsia="zh-CN"/>
        </w:rPr>
        <w:t>a</w:t>
      </w:r>
      <w:r w:rsidR="00B719A8">
        <w:rPr>
          <w:lang w:eastAsia="zh-CN"/>
        </w:rPr>
        <w:t xml:space="preserve">ve a reduced yield of </w:t>
      </w:r>
      <w:r w:rsidR="008A200E">
        <w:rPr>
          <w:lang w:eastAsia="zh-CN"/>
        </w:rPr>
        <w:t xml:space="preserve">0.0094 mmol. </w:t>
      </w:r>
      <w:r w:rsidR="005066F3">
        <w:rPr>
          <w:lang w:eastAsia="zh-CN"/>
        </w:rPr>
        <w:t xml:space="preserve">0.35 mg </w:t>
      </w:r>
      <w:r w:rsidR="005E096A">
        <w:rPr>
          <w:lang w:eastAsia="zh-CN"/>
        </w:rPr>
        <w:t xml:space="preserve">of </w:t>
      </w:r>
      <w:r w:rsidR="005066F3">
        <w:rPr>
          <w:lang w:eastAsia="zh-CN"/>
        </w:rPr>
        <w:t xml:space="preserve">commercial </w:t>
      </w:r>
      <w:proofErr w:type="spellStart"/>
      <w:r w:rsidR="005066F3">
        <w:rPr>
          <w:lang w:eastAsia="zh-CN"/>
        </w:rPr>
        <w:t>GaN</w:t>
      </w:r>
      <w:proofErr w:type="spellEnd"/>
      <w:r w:rsidR="005066F3">
        <w:rPr>
          <w:lang w:eastAsia="zh-CN"/>
        </w:rPr>
        <w:t xml:space="preserve"> powder gave </w:t>
      </w:r>
      <w:r w:rsidR="00890C1C">
        <w:rPr>
          <w:lang w:eastAsia="zh-CN"/>
        </w:rPr>
        <w:t>0.0023 mmol</w:t>
      </w:r>
      <w:r w:rsidR="001853A8">
        <w:rPr>
          <w:lang w:eastAsia="zh-CN"/>
        </w:rPr>
        <w:t xml:space="preserve"> of</w:t>
      </w:r>
      <w:r w:rsidR="00890C1C">
        <w:rPr>
          <w:lang w:eastAsia="zh-CN"/>
        </w:rPr>
        <w:t xml:space="preserve"> toluene while </w:t>
      </w:r>
      <w:r w:rsidR="005401EF">
        <w:rPr>
          <w:lang w:eastAsia="zh-CN"/>
        </w:rPr>
        <w:t xml:space="preserve">no toluene was </w:t>
      </w:r>
      <w:r w:rsidR="001853A8">
        <w:rPr>
          <w:lang w:eastAsia="zh-CN"/>
        </w:rPr>
        <w:t>detected</w:t>
      </w:r>
      <w:r w:rsidR="005401EF">
        <w:rPr>
          <w:lang w:eastAsia="zh-CN"/>
        </w:rPr>
        <w:t xml:space="preserve"> </w:t>
      </w:r>
      <w:r w:rsidR="001853A8">
        <w:rPr>
          <w:lang w:eastAsia="zh-CN"/>
        </w:rPr>
        <w:t>in</w:t>
      </w:r>
      <w:r w:rsidR="005401EF">
        <w:rPr>
          <w:lang w:eastAsia="zh-CN"/>
        </w:rPr>
        <w:t xml:space="preserve"> the absence of either </w:t>
      </w:r>
      <w:proofErr w:type="spellStart"/>
      <w:r w:rsidR="005401EF">
        <w:rPr>
          <w:lang w:eastAsia="zh-CN"/>
        </w:rPr>
        <w:t>GaN</w:t>
      </w:r>
      <w:proofErr w:type="spellEnd"/>
      <w:r w:rsidR="005401EF">
        <w:rPr>
          <w:lang w:eastAsia="zh-CN"/>
        </w:rPr>
        <w:t xml:space="preserve"> or light. </w:t>
      </w:r>
      <w:r w:rsidR="00B83D76">
        <w:rPr>
          <w:lang w:eastAsia="zh-CN"/>
        </w:rPr>
        <w:t xml:space="preserve">To examine the robustness of the catalyst, six consecutive methylation experiments were conducted </w:t>
      </w:r>
      <w:r w:rsidR="009D3648">
        <w:rPr>
          <w:lang w:eastAsia="zh-CN"/>
        </w:rPr>
        <w:t>by recycling</w:t>
      </w:r>
      <w:r w:rsidR="00AA528F">
        <w:rPr>
          <w:lang w:eastAsia="zh-CN"/>
        </w:rPr>
        <w:t xml:space="preserve"> the same catalyst</w:t>
      </w:r>
      <w:r w:rsidR="00040A96">
        <w:rPr>
          <w:lang w:eastAsia="zh-CN"/>
        </w:rPr>
        <w:t>;</w:t>
      </w:r>
      <w:r w:rsidR="00B83D76">
        <w:rPr>
          <w:lang w:eastAsia="zh-CN"/>
        </w:rPr>
        <w:t xml:space="preserve"> the catal</w:t>
      </w:r>
      <w:r w:rsidR="00AA528F">
        <w:rPr>
          <w:lang w:eastAsia="zh-CN"/>
        </w:rPr>
        <w:t>yst showed no decrease in activity</w:t>
      </w:r>
      <w:r w:rsidR="00972099">
        <w:rPr>
          <w:lang w:eastAsia="zh-CN"/>
        </w:rPr>
        <w:t xml:space="preserve"> (Figure 3C)</w:t>
      </w:r>
      <w:r w:rsidR="00AA528F">
        <w:rPr>
          <w:lang w:eastAsia="zh-CN"/>
        </w:rPr>
        <w:t xml:space="preserve">. </w:t>
      </w:r>
      <w:r w:rsidR="00EB1F14">
        <w:rPr>
          <w:lang w:eastAsia="zh-CN"/>
        </w:rPr>
        <w:t xml:space="preserve">A </w:t>
      </w:r>
      <w:r w:rsidR="007A238B">
        <w:rPr>
          <w:lang w:eastAsia="zh-CN"/>
        </w:rPr>
        <w:t>3.5 cm</w:t>
      </w:r>
      <w:r w:rsidR="007A238B" w:rsidRPr="007A238B">
        <w:rPr>
          <w:vertAlign w:val="superscript"/>
          <w:lang w:eastAsia="zh-CN"/>
        </w:rPr>
        <w:t>2</w:t>
      </w:r>
      <w:r w:rsidR="007A238B">
        <w:rPr>
          <w:lang w:eastAsia="zh-CN"/>
        </w:rPr>
        <w:t xml:space="preserve"> slice of </w:t>
      </w:r>
      <w:r w:rsidR="00EB1F14">
        <w:rPr>
          <w:i/>
          <w:lang w:eastAsia="zh-CN"/>
        </w:rPr>
        <w:t>p-</w:t>
      </w:r>
      <w:proofErr w:type="spellStart"/>
      <w:r w:rsidR="00EB1F14">
        <w:rPr>
          <w:lang w:eastAsia="zh-CN"/>
        </w:rPr>
        <w:t>GaN</w:t>
      </w:r>
      <w:proofErr w:type="spellEnd"/>
      <w:r w:rsidR="00EB1F14">
        <w:rPr>
          <w:lang w:eastAsia="zh-CN"/>
        </w:rPr>
        <w:t xml:space="preserve"> NW</w:t>
      </w:r>
      <w:r w:rsidR="005951F6">
        <w:rPr>
          <w:lang w:eastAsia="zh-CN"/>
        </w:rPr>
        <w:t xml:space="preserve"> </w:t>
      </w:r>
      <w:r w:rsidR="00B03829">
        <w:rPr>
          <w:lang w:eastAsia="zh-CN"/>
        </w:rPr>
        <w:t>grown for 2 h instead of 4 h</w:t>
      </w:r>
      <w:r w:rsidR="00130102">
        <w:rPr>
          <w:lang w:eastAsia="zh-CN"/>
        </w:rPr>
        <w:t xml:space="preserve"> (equiv to 0.17 mg of </w:t>
      </w:r>
      <w:proofErr w:type="spellStart"/>
      <w:r w:rsidR="00130102">
        <w:rPr>
          <w:lang w:eastAsia="zh-CN"/>
        </w:rPr>
        <w:t>GaN</w:t>
      </w:r>
      <w:proofErr w:type="spellEnd"/>
      <w:r w:rsidR="00130102">
        <w:rPr>
          <w:lang w:eastAsia="zh-CN"/>
        </w:rPr>
        <w:t>)</w:t>
      </w:r>
      <w:r w:rsidR="00B03829">
        <w:rPr>
          <w:lang w:eastAsia="zh-CN"/>
        </w:rPr>
        <w:t xml:space="preserve"> was </w:t>
      </w:r>
      <w:r w:rsidR="0014549C">
        <w:rPr>
          <w:lang w:eastAsia="zh-CN"/>
        </w:rPr>
        <w:t xml:space="preserve">also examined </w:t>
      </w:r>
      <w:r w:rsidR="000B1DDA">
        <w:rPr>
          <w:lang w:eastAsia="zh-CN"/>
        </w:rPr>
        <w:t>for</w:t>
      </w:r>
      <w:r w:rsidR="0014549C">
        <w:rPr>
          <w:lang w:eastAsia="zh-CN"/>
        </w:rPr>
        <w:t xml:space="preserve"> cataly</w:t>
      </w:r>
      <w:r w:rsidR="000B1DDA">
        <w:rPr>
          <w:lang w:eastAsia="zh-CN"/>
        </w:rPr>
        <w:t>tic</w:t>
      </w:r>
      <w:r w:rsidR="0014549C">
        <w:rPr>
          <w:lang w:eastAsia="zh-CN"/>
        </w:rPr>
        <w:t xml:space="preserve"> </w:t>
      </w:r>
      <w:r w:rsidR="008A237D">
        <w:rPr>
          <w:lang w:eastAsia="zh-CN"/>
        </w:rPr>
        <w:t>benzene to toluene</w:t>
      </w:r>
      <w:r w:rsidR="0014549C">
        <w:rPr>
          <w:lang w:eastAsia="zh-CN"/>
        </w:rPr>
        <w:t xml:space="preserve"> conversion</w:t>
      </w:r>
      <w:r w:rsidR="00C2479B">
        <w:rPr>
          <w:lang w:eastAsia="zh-CN"/>
        </w:rPr>
        <w:t>;</w:t>
      </w:r>
      <w:r w:rsidR="0014549C">
        <w:rPr>
          <w:lang w:eastAsia="zh-CN"/>
        </w:rPr>
        <w:t xml:space="preserve"> </w:t>
      </w:r>
      <w:r w:rsidR="004D60B0">
        <w:rPr>
          <w:lang w:eastAsia="zh-CN"/>
        </w:rPr>
        <w:t>it gave</w:t>
      </w:r>
      <w:r w:rsidR="0014549C">
        <w:rPr>
          <w:lang w:eastAsia="zh-CN"/>
        </w:rPr>
        <w:t xml:space="preserve"> a similar </w:t>
      </w:r>
      <w:r w:rsidR="00194639">
        <w:rPr>
          <w:lang w:eastAsia="zh-CN"/>
        </w:rPr>
        <w:t>0.0</w:t>
      </w:r>
      <w:r w:rsidR="007F1830">
        <w:rPr>
          <w:lang w:eastAsia="zh-CN"/>
        </w:rPr>
        <w:t xml:space="preserve">38 mmol </w:t>
      </w:r>
      <w:r w:rsidR="003416FB">
        <w:rPr>
          <w:lang w:eastAsia="zh-CN"/>
        </w:rPr>
        <w:t xml:space="preserve">yield </w:t>
      </w:r>
      <w:r w:rsidR="007F1830">
        <w:rPr>
          <w:lang w:eastAsia="zh-CN"/>
        </w:rPr>
        <w:t>of toluene</w:t>
      </w:r>
      <w:r w:rsidR="004D60B0">
        <w:rPr>
          <w:lang w:eastAsia="zh-CN"/>
        </w:rPr>
        <w:t>, resulting in</w:t>
      </w:r>
      <w:r w:rsidR="0079028E">
        <w:rPr>
          <w:lang w:eastAsia="zh-CN"/>
        </w:rPr>
        <w:t xml:space="preserve"> </w:t>
      </w:r>
      <w:r w:rsidR="00D026CC">
        <w:rPr>
          <w:lang w:eastAsia="zh-CN"/>
        </w:rPr>
        <w:t xml:space="preserve">a </w:t>
      </w:r>
      <w:r w:rsidR="00A62AEF">
        <w:rPr>
          <w:lang w:eastAsia="zh-CN"/>
        </w:rPr>
        <w:t>cataly</w:t>
      </w:r>
      <w:r w:rsidR="004D60B0">
        <w:rPr>
          <w:lang w:eastAsia="zh-CN"/>
        </w:rPr>
        <w:t>tic</w:t>
      </w:r>
      <w:r w:rsidR="00A62AEF">
        <w:rPr>
          <w:lang w:eastAsia="zh-CN"/>
        </w:rPr>
        <w:t xml:space="preserve"> efficiency</w:t>
      </w:r>
      <w:r w:rsidR="00972099">
        <w:rPr>
          <w:lang w:eastAsia="zh-CN"/>
        </w:rPr>
        <w:t xml:space="preserve"> </w:t>
      </w:r>
      <w:r w:rsidR="00D026CC">
        <w:rPr>
          <w:lang w:eastAsia="zh-CN"/>
        </w:rPr>
        <w:t xml:space="preserve">of 18100 </w:t>
      </w:r>
      <w:r w:rsidR="00D026CC" w:rsidRPr="00086213">
        <w:rPr>
          <w:lang w:eastAsia="zh-CN"/>
        </w:rPr>
        <w:t>μ</w:t>
      </w:r>
      <w:r w:rsidR="00D026CC">
        <w:rPr>
          <w:lang w:eastAsia="zh-CN"/>
        </w:rPr>
        <w:t>mol</w:t>
      </w:r>
      <w:r w:rsidR="00D026CC" w:rsidRPr="00D90005">
        <w:rPr>
          <w:lang w:eastAsia="zh-CN"/>
        </w:rPr>
        <w:t>·g</w:t>
      </w:r>
      <w:r w:rsidR="00D026CC" w:rsidRPr="00B92138">
        <w:rPr>
          <w:vertAlign w:val="subscript"/>
          <w:lang w:eastAsia="zh-CN"/>
        </w:rPr>
        <w:t>cat</w:t>
      </w:r>
      <w:r w:rsidR="00D026CC" w:rsidRPr="00D90005">
        <w:rPr>
          <w:vertAlign w:val="superscript"/>
          <w:lang w:eastAsia="zh-CN"/>
        </w:rPr>
        <w:t>-1</w:t>
      </w:r>
      <w:r w:rsidR="00D026CC" w:rsidRPr="00D90005">
        <w:rPr>
          <w:lang w:eastAsia="zh-CN"/>
        </w:rPr>
        <w:t>·</w:t>
      </w:r>
      <w:r w:rsidR="00D026CC">
        <w:rPr>
          <w:lang w:eastAsia="zh-CN"/>
        </w:rPr>
        <w:t>h</w:t>
      </w:r>
      <w:r w:rsidR="00D026CC" w:rsidRPr="00D90005">
        <w:rPr>
          <w:vertAlign w:val="superscript"/>
          <w:lang w:eastAsia="zh-CN"/>
        </w:rPr>
        <w:t>-1</w:t>
      </w:r>
      <w:r w:rsidR="00D026CC">
        <w:rPr>
          <w:lang w:eastAsia="zh-CN"/>
        </w:rPr>
        <w:t xml:space="preserve"> </w:t>
      </w:r>
      <w:r w:rsidR="00972099">
        <w:rPr>
          <w:lang w:eastAsia="zh-CN"/>
        </w:rPr>
        <w:t>(Figure 3D)</w:t>
      </w:r>
      <w:r w:rsidR="00A62AEF">
        <w:rPr>
          <w:lang w:eastAsia="zh-CN"/>
        </w:rPr>
        <w:t xml:space="preserve">. </w:t>
      </w:r>
      <w:r w:rsidR="003E7E68">
        <w:rPr>
          <w:lang w:eastAsia="zh-CN"/>
        </w:rPr>
        <w:t>Considering the similar yield</w:t>
      </w:r>
      <w:r w:rsidR="00643761">
        <w:rPr>
          <w:lang w:eastAsia="zh-CN"/>
        </w:rPr>
        <w:t>s</w:t>
      </w:r>
      <w:r w:rsidR="003E7E68">
        <w:rPr>
          <w:lang w:eastAsia="zh-CN"/>
        </w:rPr>
        <w:t xml:space="preserve"> granted by </w:t>
      </w:r>
      <w:r w:rsidR="003E7E68" w:rsidRPr="003E7E68">
        <w:rPr>
          <w:i/>
          <w:lang w:eastAsia="zh-CN"/>
        </w:rPr>
        <w:t>p-</w:t>
      </w:r>
      <w:proofErr w:type="spellStart"/>
      <w:r w:rsidR="003E7E68">
        <w:rPr>
          <w:lang w:eastAsia="zh-CN"/>
        </w:rPr>
        <w:t>GaN</w:t>
      </w:r>
      <w:proofErr w:type="spellEnd"/>
      <w:r w:rsidR="003E7E68">
        <w:rPr>
          <w:lang w:eastAsia="zh-CN"/>
        </w:rPr>
        <w:t xml:space="preserve"> grown for 2 h and 4 h, </w:t>
      </w:r>
      <w:r w:rsidR="00AB2BCA">
        <w:rPr>
          <w:lang w:eastAsia="zh-CN"/>
        </w:rPr>
        <w:t xml:space="preserve">which </w:t>
      </w:r>
      <w:r w:rsidR="00BD031C">
        <w:rPr>
          <w:lang w:eastAsia="zh-CN"/>
        </w:rPr>
        <w:t xml:space="preserve">possess </w:t>
      </w:r>
      <w:r w:rsidR="00D253A4">
        <w:rPr>
          <w:lang w:eastAsia="zh-CN"/>
        </w:rPr>
        <w:t>identical</w:t>
      </w:r>
      <w:r w:rsidR="00BD031C">
        <w:rPr>
          <w:lang w:eastAsia="zh-CN"/>
        </w:rPr>
        <w:t xml:space="preserve"> c-plane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 but different m-plane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, </w:t>
      </w:r>
      <w:r w:rsidR="00E1171B" w:rsidRPr="00DC2BA1">
        <w:rPr>
          <w:i/>
          <w:lang w:eastAsia="zh-CN"/>
        </w:rPr>
        <w:t>p-</w:t>
      </w:r>
      <w:proofErr w:type="spellStart"/>
      <w:r w:rsidR="00E1171B">
        <w:rPr>
          <w:lang w:eastAsia="zh-CN"/>
        </w:rPr>
        <w:t>GaN</w:t>
      </w:r>
      <w:proofErr w:type="spellEnd"/>
      <w:r w:rsidR="00E1171B">
        <w:rPr>
          <w:lang w:eastAsia="zh-CN"/>
        </w:rPr>
        <w:t xml:space="preserve"> thin-film was</w:t>
      </w:r>
      <w:r w:rsidR="0050040F">
        <w:rPr>
          <w:lang w:eastAsia="zh-CN"/>
        </w:rPr>
        <w:t xml:space="preserve"> then</w:t>
      </w:r>
      <w:r w:rsidR="00E1171B">
        <w:rPr>
          <w:lang w:eastAsia="zh-CN"/>
        </w:rPr>
        <w:t xml:space="preserve"> examined under the </w:t>
      </w:r>
      <w:r w:rsidR="00496522">
        <w:rPr>
          <w:lang w:eastAsia="zh-CN"/>
        </w:rPr>
        <w:t xml:space="preserve">same </w:t>
      </w:r>
      <w:r w:rsidR="00E1171B">
        <w:rPr>
          <w:lang w:eastAsia="zh-CN"/>
        </w:rPr>
        <w:t xml:space="preserve">reaction condition </w:t>
      </w:r>
      <w:r w:rsidR="00C60530">
        <w:rPr>
          <w:lang w:eastAsia="zh-CN"/>
        </w:rPr>
        <w:t xml:space="preserve">in order to </w:t>
      </w:r>
      <w:r w:rsidR="00995344">
        <w:rPr>
          <w:lang w:eastAsia="zh-CN"/>
        </w:rPr>
        <w:t>determine</w:t>
      </w:r>
      <w:r w:rsidR="00B90F5D">
        <w:rPr>
          <w:lang w:eastAsia="zh-CN"/>
        </w:rPr>
        <w:t xml:space="preserve"> the surface </w:t>
      </w:r>
      <w:r w:rsidR="00122210">
        <w:rPr>
          <w:lang w:eastAsia="zh-CN"/>
        </w:rPr>
        <w:t xml:space="preserve">which </w:t>
      </w:r>
      <w:r w:rsidR="000618E9">
        <w:rPr>
          <w:lang w:eastAsia="zh-CN"/>
        </w:rPr>
        <w:t>wa</w:t>
      </w:r>
      <w:r w:rsidR="0050040F">
        <w:rPr>
          <w:lang w:eastAsia="zh-CN"/>
        </w:rPr>
        <w:t xml:space="preserve">s </w:t>
      </w:r>
      <w:r w:rsidR="00B90F5D">
        <w:rPr>
          <w:lang w:eastAsia="zh-CN"/>
        </w:rPr>
        <w:t xml:space="preserve">responsible for the </w:t>
      </w:r>
      <w:r w:rsidR="008A237D">
        <w:rPr>
          <w:lang w:eastAsia="zh-CN"/>
        </w:rPr>
        <w:t>benzene to toluene</w:t>
      </w:r>
      <w:r w:rsidR="00B90F5D">
        <w:rPr>
          <w:lang w:eastAsia="zh-CN"/>
        </w:rPr>
        <w:t xml:space="preserve"> conversion</w:t>
      </w:r>
      <w:r w:rsidR="00E1171B">
        <w:rPr>
          <w:lang w:eastAsia="zh-CN"/>
        </w:rPr>
        <w:t>.</w:t>
      </w:r>
      <w:r w:rsidR="00B90F5D">
        <w:rPr>
          <w:lang w:eastAsia="zh-CN"/>
        </w:rPr>
        <w:t xml:space="preserve"> </w:t>
      </w:r>
      <w:r w:rsidR="00B57A1D">
        <w:rPr>
          <w:lang w:eastAsia="zh-CN"/>
        </w:rPr>
        <w:t>The experiment gave</w:t>
      </w:r>
      <w:r w:rsidR="00B57A1D" w:rsidRPr="00B57A1D">
        <w:rPr>
          <w:lang w:eastAsia="zh-CN"/>
        </w:rPr>
        <w:t xml:space="preserve"> </w:t>
      </w:r>
      <w:r w:rsidR="00B57A1D">
        <w:rPr>
          <w:lang w:eastAsia="zh-CN"/>
        </w:rPr>
        <w:t xml:space="preserve">0.0092 mmol of toluene. </w:t>
      </w:r>
      <w:r w:rsidR="00BD07D6">
        <w:rPr>
          <w:lang w:eastAsia="zh-CN"/>
        </w:rPr>
        <w:t xml:space="preserve">This significant yield drop </w:t>
      </w:r>
      <w:r w:rsidR="003B5359">
        <w:rPr>
          <w:lang w:eastAsia="zh-CN"/>
        </w:rPr>
        <w:t xml:space="preserve">compared to the optimized yield </w:t>
      </w:r>
      <w:r w:rsidR="00BD07D6">
        <w:rPr>
          <w:lang w:eastAsia="zh-CN"/>
        </w:rPr>
        <w:t xml:space="preserve">may indicate the participation of </w:t>
      </w:r>
      <w:r w:rsidR="003B5359">
        <w:rPr>
          <w:lang w:eastAsia="zh-CN"/>
        </w:rPr>
        <w:t xml:space="preserve">the </w:t>
      </w:r>
      <w:r w:rsidR="00BD07D6">
        <w:rPr>
          <w:lang w:eastAsia="zh-CN"/>
        </w:rPr>
        <w:t>m-</w:t>
      </w:r>
      <w:r w:rsidR="004C380F">
        <w:rPr>
          <w:lang w:eastAsia="zh-CN"/>
        </w:rPr>
        <w:t>plane</w:t>
      </w:r>
      <w:r w:rsidR="00006FF2" w:rsidRPr="00006FF2">
        <w:rPr>
          <w:lang w:eastAsia="zh-CN"/>
        </w:rPr>
        <w:t xml:space="preserve"> </w:t>
      </w:r>
      <w:r w:rsidR="00006FF2">
        <w:rPr>
          <w:lang w:eastAsia="zh-CN"/>
        </w:rPr>
        <w:t xml:space="preserve">since </w:t>
      </w:r>
      <w:proofErr w:type="spellStart"/>
      <w:r w:rsidR="00006FF2">
        <w:rPr>
          <w:lang w:eastAsia="zh-CN"/>
        </w:rPr>
        <w:t>GaN</w:t>
      </w:r>
      <w:proofErr w:type="spellEnd"/>
      <w:r w:rsidR="00006FF2">
        <w:rPr>
          <w:lang w:eastAsia="zh-CN"/>
        </w:rPr>
        <w:t xml:space="preserve"> thin-film is only composed of c-plane</w:t>
      </w:r>
      <w:r w:rsidR="001B1E73">
        <w:rPr>
          <w:lang w:eastAsia="zh-CN"/>
        </w:rPr>
        <w:t>.</w:t>
      </w:r>
      <w:r w:rsidR="007C43A7">
        <w:rPr>
          <w:lang w:eastAsia="zh-CN"/>
        </w:rPr>
        <w:t xml:space="preserve"> </w:t>
      </w:r>
      <w:r w:rsidR="003217E2">
        <w:rPr>
          <w:lang w:eastAsia="zh-CN"/>
        </w:rPr>
        <w:t>The absent m-plane may</w:t>
      </w:r>
      <w:r w:rsidR="007C43A7">
        <w:rPr>
          <w:lang w:eastAsia="zh-CN"/>
        </w:rPr>
        <w:t xml:space="preserve"> </w:t>
      </w:r>
      <w:r w:rsidR="00F85238">
        <w:rPr>
          <w:lang w:eastAsia="zh-CN"/>
        </w:rPr>
        <w:t>facilitat</w:t>
      </w:r>
      <w:r w:rsidR="00B1167D">
        <w:rPr>
          <w:lang w:eastAsia="zh-CN"/>
        </w:rPr>
        <w:t>e</w:t>
      </w:r>
      <w:r w:rsidR="00B73175">
        <w:rPr>
          <w:lang w:eastAsia="zh-CN"/>
        </w:rPr>
        <w:t xml:space="preserve"> the </w:t>
      </w:r>
      <w:r w:rsidR="001876BD">
        <w:rPr>
          <w:lang w:eastAsia="zh-CN"/>
        </w:rPr>
        <w:t>conversion</w:t>
      </w:r>
      <w:r w:rsidR="00B73175">
        <w:rPr>
          <w:lang w:eastAsia="zh-CN"/>
        </w:rPr>
        <w:t xml:space="preserve"> by promoting</w:t>
      </w:r>
      <w:r w:rsidR="00F85238">
        <w:rPr>
          <w:lang w:eastAsia="zh-CN"/>
        </w:rPr>
        <w:t xml:space="preserve"> the adsorption </w:t>
      </w:r>
      <w:r w:rsidR="00917984">
        <w:rPr>
          <w:lang w:eastAsia="zh-CN"/>
        </w:rPr>
        <w:t xml:space="preserve">of the </w:t>
      </w:r>
      <w:r w:rsidR="00F85238">
        <w:rPr>
          <w:lang w:eastAsia="zh-CN"/>
        </w:rPr>
        <w:t>benzene molecule</w:t>
      </w:r>
      <w:r w:rsidR="00B470D9">
        <w:rPr>
          <w:lang w:eastAsia="zh-CN"/>
        </w:rPr>
        <w:t xml:space="preserve"> and the activation of </w:t>
      </w:r>
      <w:r w:rsidR="007D15EC">
        <w:rPr>
          <w:lang w:eastAsia="zh-CN"/>
        </w:rPr>
        <w:t>its C-H bond</w:t>
      </w:r>
      <w:r w:rsidR="00CB770A" w:rsidRPr="00CB770A">
        <w:rPr>
          <w:vertAlign w:val="superscript"/>
          <w:lang w:eastAsia="zh-CN"/>
        </w:rPr>
        <w:t>17</w:t>
      </w:r>
      <w:r w:rsidR="002C13CF">
        <w:rPr>
          <w:lang w:eastAsia="zh-CN"/>
        </w:rPr>
        <w:t>.</w:t>
      </w:r>
      <w:r w:rsidR="00712EF3">
        <w:rPr>
          <w:lang w:eastAsia="zh-CN"/>
        </w:rPr>
        <w:t xml:space="preserve"> This phenomenon is likely to occur</w:t>
      </w:r>
      <w:r w:rsidR="004C380F">
        <w:rPr>
          <w:lang w:eastAsia="zh-CN"/>
        </w:rPr>
        <w:t xml:space="preserve"> in the </w:t>
      </w:r>
      <w:r w:rsidR="008A237D">
        <w:rPr>
          <w:lang w:eastAsia="zh-CN"/>
        </w:rPr>
        <w:t>benzene to toluene</w:t>
      </w:r>
      <w:r w:rsidR="004C380F">
        <w:rPr>
          <w:lang w:eastAsia="zh-CN"/>
        </w:rPr>
        <w:t xml:space="preserve"> conversion </w:t>
      </w:r>
      <w:r w:rsidR="00017942">
        <w:rPr>
          <w:lang w:eastAsia="zh-CN"/>
        </w:rPr>
        <w:t xml:space="preserve">despite </w:t>
      </w:r>
      <w:r w:rsidR="005F745A">
        <w:rPr>
          <w:lang w:eastAsia="zh-CN"/>
        </w:rPr>
        <w:t>our previous study which indicate</w:t>
      </w:r>
      <w:r w:rsidR="009D2C04">
        <w:rPr>
          <w:lang w:eastAsia="zh-CN"/>
        </w:rPr>
        <w:t>s</w:t>
      </w:r>
      <w:r w:rsidR="005F745A">
        <w:rPr>
          <w:lang w:eastAsia="zh-CN"/>
        </w:rPr>
        <w:t xml:space="preserve"> the methanol to carbene conversion was achieved </w:t>
      </w:r>
      <w:r w:rsidR="001745C8">
        <w:rPr>
          <w:lang w:eastAsia="zh-CN"/>
        </w:rPr>
        <w:t xml:space="preserve">solely </w:t>
      </w:r>
      <w:r w:rsidR="005F745A">
        <w:rPr>
          <w:lang w:eastAsia="zh-CN"/>
        </w:rPr>
        <w:t>on the c-plane</w:t>
      </w:r>
      <w:r w:rsidR="00144D03" w:rsidRPr="00144D03">
        <w:rPr>
          <w:vertAlign w:val="superscript"/>
          <w:lang w:eastAsia="zh-CN"/>
        </w:rPr>
        <w:t>16</w:t>
      </w:r>
      <w:r w:rsidR="00C92B2B">
        <w:rPr>
          <w:lang w:eastAsia="zh-CN"/>
        </w:rPr>
        <w:t>.</w:t>
      </w:r>
      <w:r w:rsidR="00825D7C">
        <w:rPr>
          <w:lang w:eastAsia="zh-CN"/>
        </w:rPr>
        <w:t xml:space="preserve"> </w:t>
      </w:r>
      <w:r w:rsidR="00C06997">
        <w:rPr>
          <w:lang w:eastAsia="zh-CN"/>
        </w:rPr>
        <w:t xml:space="preserve">We then used the </w:t>
      </w:r>
      <w:r w:rsidR="009D2B8A">
        <w:rPr>
          <w:i/>
          <w:lang w:eastAsia="zh-CN"/>
        </w:rPr>
        <w:t>p-</w:t>
      </w:r>
      <w:proofErr w:type="spellStart"/>
      <w:r w:rsidR="009D2B8A" w:rsidRPr="009D2B8A">
        <w:rPr>
          <w:lang w:eastAsia="zh-CN"/>
        </w:rPr>
        <w:t>GaN</w:t>
      </w:r>
      <w:proofErr w:type="spellEnd"/>
      <w:r w:rsidR="009D2B8A">
        <w:rPr>
          <w:lang w:eastAsia="zh-CN"/>
        </w:rPr>
        <w:t xml:space="preserve"> grown for 2 h (0.17 mg </w:t>
      </w:r>
      <w:proofErr w:type="spellStart"/>
      <w:r w:rsidR="009D2B8A">
        <w:rPr>
          <w:lang w:eastAsia="zh-CN"/>
        </w:rPr>
        <w:t>GaN</w:t>
      </w:r>
      <w:proofErr w:type="spellEnd"/>
      <w:r w:rsidR="009D2B8A">
        <w:rPr>
          <w:lang w:eastAsia="zh-CN"/>
        </w:rPr>
        <w:t>)</w:t>
      </w:r>
      <w:r w:rsidR="008F37F5">
        <w:rPr>
          <w:lang w:eastAsia="zh-CN"/>
        </w:rPr>
        <w:t xml:space="preserve"> to conduct a large-scale benzene to toluene conversion using 1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methanol and 2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benzene under </w:t>
      </w:r>
      <w:r w:rsidR="000B1645">
        <w:rPr>
          <w:lang w:eastAsia="zh-CN"/>
        </w:rPr>
        <w:t xml:space="preserve">the </w:t>
      </w:r>
      <w:r w:rsidR="008F37F5">
        <w:rPr>
          <w:lang w:eastAsia="zh-CN"/>
        </w:rPr>
        <w:t>optimized condition</w:t>
      </w:r>
      <w:r w:rsidR="00841B72">
        <w:rPr>
          <w:lang w:eastAsia="zh-CN"/>
        </w:rPr>
        <w:t>.0.86 mmol</w:t>
      </w:r>
      <w:r w:rsidR="000B1645">
        <w:rPr>
          <w:lang w:eastAsia="zh-CN"/>
        </w:rPr>
        <w:t xml:space="preserve"> of</w:t>
      </w:r>
      <w:r w:rsidR="00841B72">
        <w:rPr>
          <w:lang w:eastAsia="zh-CN"/>
        </w:rPr>
        <w:t xml:space="preserve"> toluene was generated, giving </w:t>
      </w:r>
      <w:r w:rsidR="00285826">
        <w:rPr>
          <w:lang w:eastAsia="zh-CN"/>
        </w:rPr>
        <w:t xml:space="preserve">an astonishing </w:t>
      </w:r>
      <w:r w:rsidR="00793A51">
        <w:rPr>
          <w:lang w:eastAsia="zh-CN"/>
        </w:rPr>
        <w:t>422</w:t>
      </w:r>
      <w:r w:rsidR="00254A26">
        <w:rPr>
          <w:lang w:eastAsia="zh-CN"/>
        </w:rPr>
        <w:t xml:space="preserve"> mm</w:t>
      </w:r>
      <w:r w:rsidR="00254A26" w:rsidRPr="00285826">
        <w:rPr>
          <w:lang w:eastAsia="zh-CN"/>
        </w:rPr>
        <w:t>ol</w:t>
      </w:r>
      <w:r w:rsidR="00285826" w:rsidRPr="00285826">
        <w:rPr>
          <w:lang w:eastAsia="zh-CN"/>
        </w:rPr>
        <w:t>·g</w:t>
      </w:r>
      <w:r w:rsidR="00285826" w:rsidRPr="00285826">
        <w:rPr>
          <w:vertAlign w:val="subscript"/>
          <w:lang w:eastAsia="zh-CN"/>
        </w:rPr>
        <w:t>cat</w:t>
      </w:r>
      <w:r w:rsidR="00285826" w:rsidRPr="00285826">
        <w:rPr>
          <w:vertAlign w:val="superscript"/>
          <w:lang w:eastAsia="zh-CN"/>
        </w:rPr>
        <w:t>-1</w:t>
      </w:r>
      <w:r w:rsidR="00285826" w:rsidRPr="00285826">
        <w:rPr>
          <w:lang w:eastAsia="zh-CN"/>
        </w:rPr>
        <w:t>·h</w:t>
      </w:r>
      <w:r w:rsidR="00285826" w:rsidRPr="00285826">
        <w:rPr>
          <w:vertAlign w:val="superscript"/>
          <w:lang w:eastAsia="zh-CN"/>
        </w:rPr>
        <w:t>-1</w:t>
      </w:r>
      <w:r w:rsidR="00285826">
        <w:rPr>
          <w:lang w:eastAsia="zh-CN"/>
        </w:rPr>
        <w:t xml:space="preserve"> cataly</w:t>
      </w:r>
      <w:r w:rsidR="00227F73">
        <w:rPr>
          <w:lang w:eastAsia="zh-CN"/>
        </w:rPr>
        <w:t>tic</w:t>
      </w:r>
      <w:r w:rsidR="00285826">
        <w:rPr>
          <w:lang w:eastAsia="zh-CN"/>
        </w:rPr>
        <w:t xml:space="preserve"> efficiency</w:t>
      </w:r>
      <w:r w:rsidR="00972099">
        <w:rPr>
          <w:lang w:eastAsia="zh-CN"/>
        </w:rPr>
        <w:t xml:space="preserve"> (Figure 3E)</w:t>
      </w:r>
      <w:r w:rsidR="00285826">
        <w:rPr>
          <w:lang w:eastAsia="zh-CN"/>
        </w:rPr>
        <w:t>.</w:t>
      </w:r>
      <w:r w:rsidR="009D2B8A">
        <w:rPr>
          <w:lang w:eastAsia="zh-CN"/>
        </w:rPr>
        <w:t xml:space="preserve"> </w:t>
      </w:r>
      <w:r w:rsidR="00B15D9F">
        <w:rPr>
          <w:lang w:eastAsia="zh-CN"/>
        </w:rPr>
        <w:t xml:space="preserve">Isotope labeling experiment using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>CH</w:t>
      </w:r>
      <w:r w:rsidR="00B15D9F" w:rsidRPr="00B15D9F">
        <w:rPr>
          <w:vertAlign w:val="subscript"/>
          <w:lang w:eastAsia="zh-CN"/>
        </w:rPr>
        <w:t>3</w:t>
      </w:r>
      <w:r w:rsidR="00B15D9F">
        <w:rPr>
          <w:lang w:eastAsia="zh-CN"/>
        </w:rPr>
        <w:t xml:space="preserve">OH also gave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 xml:space="preserve">C labeled toluene (Figure 3F). </w:t>
      </w:r>
      <w:r w:rsidR="00825D7C">
        <w:rPr>
          <w:lang w:eastAsia="zh-CN"/>
        </w:rPr>
        <w:t xml:space="preserve">Xylene, </w:t>
      </w:r>
      <w:ins w:id="37" w:author="Rustam Khaliullin, Dr" w:date="2019-07-18T12:39:00Z">
        <w:r w:rsidR="001531B4">
          <w:rPr>
            <w:lang w:eastAsia="zh-CN"/>
          </w:rPr>
          <w:t>e</w:t>
        </w:r>
      </w:ins>
      <w:del w:id="38" w:author="Rustam Khaliullin, Dr" w:date="2019-07-18T12:39:00Z">
        <w:r w:rsidR="00825D7C" w:rsidDel="001531B4">
          <w:rPr>
            <w:lang w:eastAsia="zh-CN"/>
          </w:rPr>
          <w:delText>E</w:delText>
        </w:r>
      </w:del>
      <w:r w:rsidR="00825D7C">
        <w:rPr>
          <w:lang w:eastAsia="zh-CN"/>
        </w:rPr>
        <w:t xml:space="preserve">thylbenzene, </w:t>
      </w:r>
      <w:r w:rsidR="00815E4C">
        <w:rPr>
          <w:lang w:eastAsia="zh-CN"/>
        </w:rPr>
        <w:t xml:space="preserve">and </w:t>
      </w:r>
      <w:ins w:id="39" w:author="Rustam Khaliullin, Dr" w:date="2019-07-18T12:39:00Z">
        <w:r w:rsidR="001531B4">
          <w:rPr>
            <w:lang w:eastAsia="zh-CN"/>
          </w:rPr>
          <w:t>m</w:t>
        </w:r>
      </w:ins>
      <w:del w:id="40" w:author="Rustam Khaliullin, Dr" w:date="2019-07-18T12:39:00Z">
        <w:r w:rsidR="00815E4C" w:rsidDel="001531B4">
          <w:rPr>
            <w:lang w:eastAsia="zh-CN"/>
          </w:rPr>
          <w:delText>M</w:delText>
        </w:r>
      </w:del>
      <w:r w:rsidR="00815E4C">
        <w:rPr>
          <w:lang w:eastAsia="zh-CN"/>
        </w:rPr>
        <w:t>esitylene</w:t>
      </w:r>
      <w:del w:id="41" w:author="Rustam Khaliullin, Dr" w:date="2019-07-18T12:39:00Z">
        <w:r w:rsidR="00815E4C" w:rsidDel="001531B4">
          <w:rPr>
            <w:lang w:eastAsia="zh-CN"/>
          </w:rPr>
          <w:delText>,</w:delText>
        </w:r>
      </w:del>
      <w:r w:rsidR="00815E4C">
        <w:rPr>
          <w:lang w:eastAsia="zh-CN"/>
        </w:rPr>
        <w:t xml:space="preserve"> were not detected </w:t>
      </w:r>
      <w:r w:rsidR="00F8701D">
        <w:rPr>
          <w:lang w:eastAsia="zh-CN"/>
        </w:rPr>
        <w:t>throughout the investigation.</w:t>
      </w:r>
    </w:p>
    <w:p w14:paraId="50C7021D" w14:textId="0CCE9032" w:rsidR="00B72D67" w:rsidRPr="00B72D6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>MECHANIS</w:t>
      </w:r>
      <w:r w:rsidR="00D209E6">
        <w:rPr>
          <w:rFonts w:ascii="Myriad Pro Light" w:hAnsi="Myriad Pro Light"/>
          <w:b/>
          <w:sz w:val="22"/>
        </w:rPr>
        <w:t>TIC</w:t>
      </w:r>
      <w:r w:rsidRPr="00B72D67">
        <w:rPr>
          <w:rFonts w:ascii="Myriad Pro Light" w:hAnsi="Myriad Pro Light"/>
          <w:b/>
          <w:sz w:val="22"/>
        </w:rPr>
        <w:t xml:space="preserve"> STUDY</w:t>
      </w:r>
    </w:p>
    <w:p w14:paraId="459076FD" w14:textId="77777777" w:rsidR="005D22FC" w:rsidRDefault="008C4260" w:rsidP="000E206D">
      <w:pPr>
        <w:pStyle w:val="TAMainText"/>
        <w:rPr>
          <w:ins w:id="42" w:author="Rustam Khaliullin, Dr" w:date="2019-07-19T16:24:00Z"/>
          <w:lang w:eastAsia="zh-CN"/>
        </w:rPr>
      </w:pPr>
      <w:r>
        <w:t>With</w:t>
      </w:r>
      <w:r w:rsidR="004B557A">
        <w:t xml:space="preserve"> the experimental result </w:t>
      </w:r>
      <w:r w:rsidR="00D320D1">
        <w:t>i</w:t>
      </w:r>
      <w:r w:rsidR="004B557A">
        <w:t xml:space="preserve">n hand, </w:t>
      </w:r>
      <w:r w:rsidR="006257E0">
        <w:t xml:space="preserve">it is suggested that the </w:t>
      </w:r>
      <w:r w:rsidR="008A237D">
        <w:t>benzene to toluene</w:t>
      </w:r>
      <w:r w:rsidR="006257E0">
        <w:t xml:space="preserve"> conversion might undergo </w:t>
      </w:r>
      <w:r w:rsidR="006F7747">
        <w:t xml:space="preserve">via </w:t>
      </w:r>
      <w:r w:rsidR="00D37087">
        <w:t>a</w:t>
      </w:r>
      <w:r w:rsidR="006257E0">
        <w:t xml:space="preserve"> </w:t>
      </w:r>
      <w:r>
        <w:t>carbene intermediate</w:t>
      </w:r>
      <w:r w:rsidR="001F0274">
        <w:t xml:space="preserve"> similar to our previous discovery</w:t>
      </w:r>
      <w:r w:rsidR="00144D03" w:rsidRPr="00144D03">
        <w:rPr>
          <w:vertAlign w:val="superscript"/>
        </w:rPr>
        <w:t>16</w:t>
      </w:r>
      <w:r>
        <w:t xml:space="preserve">. </w:t>
      </w:r>
      <w:r w:rsidR="00680E5A">
        <w:t xml:space="preserve">To further examine </w:t>
      </w:r>
      <w:r w:rsidR="007C108C">
        <w:t xml:space="preserve">the mechanism, we </w:t>
      </w:r>
      <w:r w:rsidR="00A40057">
        <w:t xml:space="preserve">periodically </w:t>
      </w:r>
      <w:r w:rsidR="007C108C">
        <w:t>monitor</w:t>
      </w:r>
      <w:r w:rsidR="0041236C">
        <w:t>ed</w:t>
      </w:r>
      <w:r w:rsidR="007C108C">
        <w:t xml:space="preserve"> the generation of toluene </w:t>
      </w:r>
      <w:r w:rsidR="00D03118">
        <w:t xml:space="preserve">under the optimized </w:t>
      </w:r>
      <w:r w:rsidR="003B7CB4">
        <w:t xml:space="preserve">reaction </w:t>
      </w:r>
      <w:r w:rsidR="00D03118">
        <w:t>condition</w:t>
      </w:r>
      <w:r w:rsidR="00EF3F15">
        <w:t xml:space="preserve"> </w:t>
      </w:r>
      <w:r w:rsidR="00F63D61">
        <w:t>over</w:t>
      </w:r>
      <w:r w:rsidR="00EF3F15">
        <w:t xml:space="preserve"> the first two hours</w:t>
      </w:r>
      <w:r w:rsidR="00972099">
        <w:t xml:space="preserve"> (Figure 4A)</w:t>
      </w:r>
      <w:r w:rsidR="00D03118">
        <w:t xml:space="preserve">. </w:t>
      </w:r>
      <w:r w:rsidR="00B47F55">
        <w:t xml:space="preserve">Then, the </w:t>
      </w:r>
      <w:r w:rsidR="00B5308A">
        <w:t xml:space="preserve">initial methanol </w:t>
      </w:r>
      <w:r w:rsidR="00B5308A">
        <w:lastRenderedPageBreak/>
        <w:t xml:space="preserve">load was reduced </w:t>
      </w:r>
      <w:r w:rsidR="006757C4">
        <w:t>by</w:t>
      </w:r>
      <w:r w:rsidR="00B5308A">
        <w:t xml:space="preserve"> half (</w:t>
      </w:r>
      <w:r w:rsidR="008D49E1">
        <w:t xml:space="preserve">2.5 </w:t>
      </w:r>
      <w:proofErr w:type="spellStart"/>
      <w:r w:rsidR="008D49E1" w:rsidRPr="00086213">
        <w:rPr>
          <w:lang w:eastAsia="zh-CN"/>
        </w:rPr>
        <w:t>μ</w:t>
      </w:r>
      <w:r w:rsidR="008D49E1">
        <w:rPr>
          <w:lang w:eastAsia="zh-CN"/>
        </w:rPr>
        <w:t>L</w:t>
      </w:r>
      <w:proofErr w:type="spellEnd"/>
      <w:r w:rsidR="008D49E1">
        <w:rPr>
          <w:lang w:eastAsia="zh-CN"/>
        </w:rPr>
        <w:t>)</w:t>
      </w:r>
      <w:r w:rsidR="002F008C">
        <w:rPr>
          <w:lang w:eastAsia="zh-CN"/>
        </w:rPr>
        <w:t>,</w:t>
      </w:r>
      <w:r w:rsidR="00B900A8">
        <w:rPr>
          <w:lang w:eastAsia="zh-CN"/>
        </w:rPr>
        <w:t xml:space="preserve"> and </w:t>
      </w:r>
      <w:r w:rsidR="002F008C">
        <w:rPr>
          <w:lang w:eastAsia="zh-CN"/>
        </w:rPr>
        <w:t xml:space="preserve">it was found that </w:t>
      </w:r>
      <w:r w:rsidR="00B900A8">
        <w:rPr>
          <w:lang w:eastAsia="zh-CN"/>
        </w:rPr>
        <w:t xml:space="preserve">the reaction rate was significantly reduced to </w:t>
      </w:r>
      <w:r w:rsidR="00D021A9">
        <w:rPr>
          <w:lang w:eastAsia="zh-CN"/>
        </w:rPr>
        <w:t>approx</w:t>
      </w:r>
      <w:r w:rsidR="000B7A6B">
        <w:rPr>
          <w:lang w:eastAsia="zh-CN"/>
        </w:rPr>
        <w:t>imately</w:t>
      </w:r>
      <w:r w:rsidR="00D021A9">
        <w:rPr>
          <w:lang w:eastAsia="zh-CN"/>
        </w:rPr>
        <w:t xml:space="preserve"> </w:t>
      </w:r>
      <w:r w:rsidR="00AE1B28">
        <w:rPr>
          <w:lang w:eastAsia="zh-CN"/>
        </w:rPr>
        <w:t>1/4</w:t>
      </w:r>
      <w:r w:rsidR="00D021A9">
        <w:rPr>
          <w:lang w:eastAsia="zh-CN"/>
        </w:rPr>
        <w:t xml:space="preserve"> compared to the optimized reaction. </w:t>
      </w:r>
      <w:r w:rsidR="00B95C6F">
        <w:rPr>
          <w:lang w:eastAsia="zh-CN"/>
        </w:rPr>
        <w:t xml:space="preserve">As a benchmark, </w:t>
      </w:r>
      <w:r w:rsidR="00D5098B">
        <w:rPr>
          <w:lang w:eastAsia="zh-CN"/>
        </w:rPr>
        <w:t xml:space="preserve">we also tried </w:t>
      </w:r>
      <w:r w:rsidR="000B7A6B">
        <w:rPr>
          <w:lang w:eastAsia="zh-CN"/>
        </w:rPr>
        <w:t>reducing</w:t>
      </w:r>
      <w:r w:rsidR="00D5098B">
        <w:rPr>
          <w:lang w:eastAsia="zh-CN"/>
        </w:rPr>
        <w:t xml:space="preserve"> the benzene amount (to 5 </w:t>
      </w:r>
      <w:proofErr w:type="spellStart"/>
      <w:r w:rsidR="00D5098B" w:rsidRPr="00086213">
        <w:rPr>
          <w:lang w:eastAsia="zh-CN"/>
        </w:rPr>
        <w:t>μ</w:t>
      </w:r>
      <w:r w:rsidR="00D5098B">
        <w:rPr>
          <w:lang w:eastAsia="zh-CN"/>
        </w:rPr>
        <w:t>L</w:t>
      </w:r>
      <w:proofErr w:type="spellEnd"/>
      <w:r w:rsidR="00D5098B">
        <w:rPr>
          <w:lang w:eastAsia="zh-CN"/>
        </w:rPr>
        <w:t>) and the reaction rate was reduced to</w:t>
      </w:r>
      <w:r w:rsidR="000B7A6B">
        <w:rPr>
          <w:lang w:eastAsia="zh-CN"/>
        </w:rPr>
        <w:t xml:space="preserve"> approximately</w:t>
      </w:r>
      <w:r w:rsidR="00D5098B">
        <w:rPr>
          <w:lang w:eastAsia="zh-CN"/>
        </w:rPr>
        <w:t xml:space="preserve"> </w:t>
      </w:r>
      <w:r w:rsidR="00AE1B28">
        <w:rPr>
          <w:lang w:eastAsia="zh-CN"/>
        </w:rPr>
        <w:t>1/2</w:t>
      </w:r>
      <w:r w:rsidR="00D5098B">
        <w:rPr>
          <w:lang w:eastAsia="zh-CN"/>
        </w:rPr>
        <w:t xml:space="preserve">. </w:t>
      </w:r>
      <w:r w:rsidR="0064415B">
        <w:rPr>
          <w:lang w:eastAsia="zh-CN"/>
        </w:rPr>
        <w:t>This indicates that the reaction rate equation is</w:t>
      </w:r>
      <w:r w:rsidR="003E4071">
        <w:rPr>
          <w:lang w:eastAsia="zh-CN"/>
        </w:rPr>
        <w:t xml:space="preserve"> likely to be</w:t>
      </w:r>
      <w:r w:rsidR="0064415B">
        <w:rPr>
          <w:lang w:eastAsia="zh-CN"/>
        </w:rPr>
        <w:t xml:space="preserve"> </w:t>
      </w:r>
      <w:r w:rsidR="003913BA">
        <w:rPr>
          <w:lang w:eastAsia="zh-CN"/>
        </w:rPr>
        <w:t xml:space="preserve">proportional </w:t>
      </w:r>
      <w:r w:rsidR="006B2E63">
        <w:rPr>
          <w:lang w:eastAsia="zh-CN"/>
        </w:rPr>
        <w:t>to the</w:t>
      </w:r>
      <w:r w:rsidR="003913BA">
        <w:rPr>
          <w:lang w:eastAsia="zh-CN"/>
        </w:rPr>
        <w:t xml:space="preserve"> benzene </w:t>
      </w:r>
      <w:r w:rsidR="0073474A">
        <w:rPr>
          <w:rFonts w:hint="eastAsia"/>
          <w:lang w:eastAsia="zh-CN"/>
        </w:rPr>
        <w:t>acti</w:t>
      </w:r>
      <w:r w:rsidR="0073474A">
        <w:rPr>
          <w:lang w:eastAsia="zh-CN"/>
        </w:rPr>
        <w:t xml:space="preserve">vity coefficient and </w:t>
      </w:r>
      <w:r w:rsidR="006B2E63">
        <w:rPr>
          <w:lang w:eastAsia="zh-CN"/>
        </w:rPr>
        <w:t xml:space="preserve">the </w:t>
      </w:r>
      <w:r w:rsidR="003A3F5E">
        <w:rPr>
          <w:lang w:eastAsia="zh-CN"/>
        </w:rPr>
        <w:t>methanol activity coefficient square</w:t>
      </w:r>
      <w:r w:rsidR="006B2E63">
        <w:rPr>
          <w:lang w:eastAsia="zh-CN"/>
        </w:rPr>
        <w:t>d</w:t>
      </w:r>
      <w:r w:rsidR="003A3F5E">
        <w:rPr>
          <w:lang w:eastAsia="zh-CN"/>
        </w:rPr>
        <w:t xml:space="preserve">, </w:t>
      </w:r>
      <w:r w:rsidR="00CB4F2A">
        <w:rPr>
          <w:lang w:eastAsia="zh-CN"/>
        </w:rPr>
        <w:t xml:space="preserve">suggesting a mechanism involving two methanol molecules. </w:t>
      </w:r>
      <w:r w:rsidR="004D7307">
        <w:rPr>
          <w:lang w:eastAsia="zh-CN"/>
        </w:rPr>
        <w:t>A s</w:t>
      </w:r>
      <w:r w:rsidR="00CB4F2A">
        <w:rPr>
          <w:lang w:eastAsia="zh-CN"/>
        </w:rPr>
        <w:t xml:space="preserve">imilar test was also conducted for our previous methanol-to-ethanol conversion and </w:t>
      </w:r>
      <w:r w:rsidR="00E34440">
        <w:rPr>
          <w:lang w:eastAsia="zh-CN"/>
        </w:rPr>
        <w:t xml:space="preserve">gave </w:t>
      </w:r>
      <w:r w:rsidR="00575E3B">
        <w:rPr>
          <w:lang w:eastAsia="zh-CN"/>
        </w:rPr>
        <w:t>a</w:t>
      </w:r>
      <w:r w:rsidR="00E34440">
        <w:rPr>
          <w:lang w:eastAsia="zh-CN"/>
        </w:rPr>
        <w:t xml:space="preserve"> similar </w:t>
      </w:r>
      <w:r w:rsidR="00AE1B28">
        <w:rPr>
          <w:lang w:eastAsia="zh-CN"/>
        </w:rPr>
        <w:t xml:space="preserve">reaction rate decrease to </w:t>
      </w:r>
      <w:r w:rsidR="00867A1B">
        <w:rPr>
          <w:lang w:eastAsia="zh-CN"/>
        </w:rPr>
        <w:t>1/4</w:t>
      </w:r>
      <w:r w:rsidR="00BA6550">
        <w:rPr>
          <w:lang w:eastAsia="zh-CN"/>
        </w:rPr>
        <w:t xml:space="preserve"> of the optim</w:t>
      </w:r>
      <w:r w:rsidR="00867A1B">
        <w:rPr>
          <w:lang w:eastAsia="zh-CN"/>
        </w:rPr>
        <w:t>ized yield</w:t>
      </w:r>
      <w:r w:rsidR="00972099">
        <w:rPr>
          <w:lang w:eastAsia="zh-CN"/>
        </w:rPr>
        <w:t xml:space="preserve"> </w:t>
      </w:r>
      <w:ins w:id="43" w:author="Rustam Khaliullin, Dr" w:date="2019-07-18T12:41:00Z">
        <w:r w:rsidR="006F3E1C">
          <w:rPr>
            <w:lang w:eastAsia="zh-CN"/>
          </w:rPr>
          <w:t>when th</w:t>
        </w:r>
      </w:ins>
      <w:ins w:id="44" w:author="Rustam Khaliullin, Dr" w:date="2019-07-18T12:42:00Z">
        <w:r w:rsidR="006F3E1C">
          <w:rPr>
            <w:lang w:eastAsia="zh-CN"/>
          </w:rPr>
          <w:t xml:space="preserve">e methanol load was halved </w:t>
        </w:r>
      </w:ins>
      <w:r w:rsidR="00972099">
        <w:rPr>
          <w:lang w:eastAsia="zh-CN"/>
        </w:rPr>
        <w:t>(Figure 4B)</w:t>
      </w:r>
      <w:r w:rsidR="00E34440">
        <w:rPr>
          <w:lang w:eastAsia="zh-CN"/>
        </w:rPr>
        <w:t xml:space="preserve">. </w:t>
      </w:r>
      <w:r w:rsidR="007E03A2">
        <w:rPr>
          <w:lang w:eastAsia="zh-CN"/>
        </w:rPr>
        <w:t xml:space="preserve">Therefore, the </w:t>
      </w:r>
      <w:ins w:id="45" w:author="Rustam Khaliullin, Dr" w:date="2019-07-19T15:44:00Z">
        <w:r w:rsidR="007E5812">
          <w:rPr>
            <w:lang w:eastAsia="zh-CN"/>
          </w:rPr>
          <w:t xml:space="preserve">rate determining step in the </w:t>
        </w:r>
      </w:ins>
      <w:r w:rsidR="007E03A2">
        <w:rPr>
          <w:lang w:eastAsia="zh-CN"/>
        </w:rPr>
        <w:t xml:space="preserve">initial </w:t>
      </w:r>
      <w:r w:rsidR="00EA6AB6">
        <w:rPr>
          <w:lang w:eastAsia="zh-CN"/>
        </w:rPr>
        <w:t xml:space="preserve">carbene formation from methanol is likely to </w:t>
      </w:r>
      <w:r w:rsidR="0010770A">
        <w:rPr>
          <w:lang w:eastAsia="zh-CN"/>
        </w:rPr>
        <w:t>involve</w:t>
      </w:r>
      <w:r w:rsidR="00EA6AB6">
        <w:rPr>
          <w:lang w:eastAsia="zh-CN"/>
        </w:rPr>
        <w:t xml:space="preserve"> </w:t>
      </w:r>
      <w:r w:rsidR="00037EBE">
        <w:rPr>
          <w:lang w:eastAsia="zh-CN"/>
        </w:rPr>
        <w:t>two</w:t>
      </w:r>
      <w:r w:rsidR="0010770A">
        <w:rPr>
          <w:lang w:eastAsia="zh-CN"/>
        </w:rPr>
        <w:t xml:space="preserve"> </w:t>
      </w:r>
      <w:ins w:id="46" w:author="Rustam Khaliullin, Dr" w:date="2019-07-18T12:42:00Z">
        <w:r w:rsidR="006F3E1C">
          <w:rPr>
            <w:lang w:eastAsia="zh-CN"/>
          </w:rPr>
          <w:t xml:space="preserve">methanol </w:t>
        </w:r>
      </w:ins>
      <w:r w:rsidR="00037EBE">
        <w:rPr>
          <w:lang w:eastAsia="zh-CN"/>
        </w:rPr>
        <w:t xml:space="preserve">molecules. </w:t>
      </w:r>
    </w:p>
    <w:p w14:paraId="64460B3A" w14:textId="2EE639A4" w:rsidR="00853639" w:rsidRPr="005D22FC" w:rsidRDefault="005D22FC" w:rsidP="000E206D">
      <w:pPr>
        <w:pStyle w:val="TAMainText"/>
        <w:rPr>
          <w:ins w:id="47" w:author="Rustam Khaliullin, Dr" w:date="2019-07-18T20:53:00Z"/>
          <w:strike/>
          <w:lang w:eastAsia="zh-CN"/>
          <w:rPrChange w:id="48" w:author="Rustam Khaliullin, Dr" w:date="2019-07-19T16:25:00Z">
            <w:rPr>
              <w:ins w:id="49" w:author="Rustam Khaliullin, Dr" w:date="2019-07-18T20:53:00Z"/>
              <w:lang w:eastAsia="zh-CN"/>
            </w:rPr>
          </w:rPrChange>
        </w:rPr>
      </w:pPr>
      <w:ins w:id="50" w:author="Rustam Khaliullin, Dr" w:date="2019-07-19T16:24:00Z">
        <w:r w:rsidRPr="005D22FC">
          <w:rPr>
            <w:strike/>
            <w:lang w:eastAsia="zh-CN"/>
            <w:rPrChange w:id="51" w:author="Rustam Khaliullin, Dr" w:date="2019-07-19T16:25:00Z">
              <w:rPr>
                <w:lang w:eastAsia="zh-CN"/>
              </w:rPr>
            </w:rPrChange>
          </w:rPr>
          <w:t>[</w:t>
        </w:r>
      </w:ins>
      <w:r w:rsidR="00037EBE" w:rsidRPr="005D22FC">
        <w:rPr>
          <w:strike/>
          <w:lang w:eastAsia="zh-CN"/>
          <w:rPrChange w:id="52" w:author="Rustam Khaliullin, Dr" w:date="2019-07-19T16:25:00Z">
            <w:rPr>
              <w:lang w:eastAsia="zh-CN"/>
            </w:rPr>
          </w:rPrChange>
        </w:rPr>
        <w:t xml:space="preserve">As indicated in </w:t>
      </w:r>
      <w:r w:rsidR="00DA52F7" w:rsidRPr="005D22FC">
        <w:rPr>
          <w:strike/>
          <w:lang w:eastAsia="zh-CN"/>
          <w:rPrChange w:id="53" w:author="Rustam Khaliullin, Dr" w:date="2019-07-19T16:25:00Z">
            <w:rPr>
              <w:lang w:eastAsia="zh-CN"/>
            </w:rPr>
          </w:rPrChange>
        </w:rPr>
        <w:t>F</w:t>
      </w:r>
      <w:r w:rsidR="00037EBE" w:rsidRPr="005D22FC">
        <w:rPr>
          <w:strike/>
          <w:lang w:eastAsia="zh-CN"/>
          <w:rPrChange w:id="54" w:author="Rustam Khaliullin, Dr" w:date="2019-07-19T16:25:00Z">
            <w:rPr>
              <w:lang w:eastAsia="zh-CN"/>
            </w:rPr>
          </w:rPrChange>
        </w:rPr>
        <w:t xml:space="preserve">igure </w:t>
      </w:r>
      <w:r w:rsidR="00972099" w:rsidRPr="005D22FC">
        <w:rPr>
          <w:strike/>
          <w:lang w:eastAsia="zh-CN"/>
          <w:rPrChange w:id="55" w:author="Rustam Khaliullin, Dr" w:date="2019-07-19T16:25:00Z">
            <w:rPr>
              <w:lang w:eastAsia="zh-CN"/>
            </w:rPr>
          </w:rPrChange>
        </w:rPr>
        <w:t>4C</w:t>
      </w:r>
      <w:r w:rsidR="00037EBE" w:rsidRPr="005D22FC">
        <w:rPr>
          <w:strike/>
          <w:lang w:eastAsia="zh-CN"/>
          <w:rPrChange w:id="56" w:author="Rustam Khaliullin, Dr" w:date="2019-07-19T16:25:00Z">
            <w:rPr>
              <w:lang w:eastAsia="zh-CN"/>
            </w:rPr>
          </w:rPrChange>
        </w:rPr>
        <w:t xml:space="preserve">, </w:t>
      </w:r>
      <w:ins w:id="57" w:author="Rustam Khaliullin, Dr" w:date="2019-07-18T13:00:00Z">
        <w:r w:rsidR="00D01D36" w:rsidRPr="005D22FC">
          <w:rPr>
            <w:strike/>
            <w:lang w:eastAsia="zh-CN"/>
            <w:rPrChange w:id="58" w:author="Rustam Khaliullin, Dr" w:date="2019-07-19T16:25:00Z">
              <w:rPr>
                <w:lang w:eastAsia="zh-CN"/>
              </w:rPr>
            </w:rPrChange>
          </w:rPr>
          <w:t xml:space="preserve">we hypothesize that </w:t>
        </w:r>
      </w:ins>
      <w:r w:rsidR="00587BBF" w:rsidRPr="005D22FC">
        <w:rPr>
          <w:strike/>
          <w:lang w:eastAsia="zh-CN"/>
          <w:rPrChange w:id="59" w:author="Rustam Khaliullin, Dr" w:date="2019-07-19T16:25:00Z">
            <w:rPr>
              <w:lang w:eastAsia="zh-CN"/>
            </w:rPr>
          </w:rPrChange>
        </w:rPr>
        <w:t>the negative</w:t>
      </w:r>
      <w:ins w:id="60" w:author="Rustam Khaliullin, Dr" w:date="2019-07-18T12:43:00Z">
        <w:r w:rsidR="00C62A5A" w:rsidRPr="005D22FC">
          <w:rPr>
            <w:strike/>
            <w:lang w:eastAsia="zh-CN"/>
            <w:rPrChange w:id="61" w:author="Rustam Khaliullin, Dr" w:date="2019-07-19T16:25:00Z">
              <w:rPr>
                <w:lang w:eastAsia="zh-CN"/>
              </w:rPr>
            </w:rPrChange>
          </w:rPr>
          <w:t xml:space="preserve">ly </w:t>
        </w:r>
      </w:ins>
      <w:del w:id="62" w:author="Rustam Khaliullin, Dr" w:date="2019-07-18T12:43:00Z">
        <w:r w:rsidR="00587BBF" w:rsidRPr="005D22FC" w:rsidDel="00C62A5A">
          <w:rPr>
            <w:strike/>
            <w:lang w:eastAsia="zh-CN"/>
            <w:rPrChange w:id="63" w:author="Rustam Khaliullin, Dr" w:date="2019-07-19T16:25:00Z">
              <w:rPr>
                <w:lang w:eastAsia="zh-CN"/>
              </w:rPr>
            </w:rPrChange>
          </w:rPr>
          <w:delText>-</w:delText>
        </w:r>
      </w:del>
      <w:r w:rsidR="00587BBF" w:rsidRPr="005D22FC">
        <w:rPr>
          <w:strike/>
          <w:lang w:eastAsia="zh-CN"/>
          <w:rPrChange w:id="64" w:author="Rustam Khaliullin, Dr" w:date="2019-07-19T16:25:00Z">
            <w:rPr>
              <w:lang w:eastAsia="zh-CN"/>
            </w:rPr>
          </w:rPrChange>
        </w:rPr>
        <w:t xml:space="preserve">charged </w:t>
      </w:r>
      <w:proofErr w:type="spellStart"/>
      <w:r w:rsidR="00587BBF" w:rsidRPr="005D22FC">
        <w:rPr>
          <w:strike/>
          <w:lang w:eastAsia="zh-CN"/>
          <w:rPrChange w:id="65" w:author="Rustam Khaliullin, Dr" w:date="2019-07-19T16:25:00Z">
            <w:rPr>
              <w:lang w:eastAsia="zh-CN"/>
            </w:rPr>
          </w:rPrChange>
        </w:rPr>
        <w:t>GaN</w:t>
      </w:r>
      <w:proofErr w:type="spellEnd"/>
      <w:r w:rsidR="00587BBF" w:rsidRPr="005D22FC">
        <w:rPr>
          <w:strike/>
          <w:lang w:eastAsia="zh-CN"/>
          <w:rPrChange w:id="66" w:author="Rustam Khaliullin, Dr" w:date="2019-07-19T16:25:00Z">
            <w:rPr>
              <w:lang w:eastAsia="zh-CN"/>
            </w:rPr>
          </w:rPrChange>
        </w:rPr>
        <w:t xml:space="preserve"> c-plane </w:t>
      </w:r>
      <w:r w:rsidR="0083190C" w:rsidRPr="005D22FC">
        <w:rPr>
          <w:strike/>
          <w:lang w:eastAsia="zh-CN"/>
          <w:rPrChange w:id="67" w:author="Rustam Khaliullin, Dr" w:date="2019-07-19T16:25:00Z">
            <w:rPr>
              <w:lang w:eastAsia="zh-CN"/>
            </w:rPr>
          </w:rPrChange>
        </w:rPr>
        <w:t xml:space="preserve">under light illumination </w:t>
      </w:r>
      <w:r w:rsidR="00587BBF" w:rsidRPr="005D22FC">
        <w:rPr>
          <w:strike/>
          <w:lang w:eastAsia="zh-CN"/>
          <w:rPrChange w:id="68" w:author="Rustam Khaliullin, Dr" w:date="2019-07-19T16:25:00Z">
            <w:rPr>
              <w:lang w:eastAsia="zh-CN"/>
            </w:rPr>
          </w:rPrChange>
        </w:rPr>
        <w:t xml:space="preserve">surface </w:t>
      </w:r>
      <w:r w:rsidR="00D05B64" w:rsidRPr="005D22FC">
        <w:rPr>
          <w:strike/>
          <w:lang w:eastAsia="zh-CN"/>
          <w:rPrChange w:id="69" w:author="Rustam Khaliullin, Dr" w:date="2019-07-19T16:25:00Z">
            <w:rPr>
              <w:lang w:eastAsia="zh-CN"/>
            </w:rPr>
          </w:rPrChange>
        </w:rPr>
        <w:t>interact</w:t>
      </w:r>
      <w:r w:rsidR="00DA2C4E" w:rsidRPr="005D22FC">
        <w:rPr>
          <w:strike/>
          <w:lang w:eastAsia="zh-CN"/>
          <w:rPrChange w:id="70" w:author="Rustam Khaliullin, Dr" w:date="2019-07-19T16:25:00Z">
            <w:rPr>
              <w:lang w:eastAsia="zh-CN"/>
            </w:rPr>
          </w:rPrChange>
        </w:rPr>
        <w:t>s</w:t>
      </w:r>
      <w:r w:rsidR="00D05B64" w:rsidRPr="005D22FC">
        <w:rPr>
          <w:strike/>
          <w:lang w:eastAsia="zh-CN"/>
          <w:rPrChange w:id="71" w:author="Rustam Khaliullin, Dr" w:date="2019-07-19T16:25:00Z">
            <w:rPr>
              <w:lang w:eastAsia="zh-CN"/>
            </w:rPr>
          </w:rPrChange>
        </w:rPr>
        <w:t xml:space="preserve"> with</w:t>
      </w:r>
      <w:r w:rsidR="00AD7D0D" w:rsidRPr="005D22FC">
        <w:rPr>
          <w:strike/>
          <w:lang w:eastAsia="zh-CN"/>
          <w:rPrChange w:id="72" w:author="Rustam Khaliullin, Dr" w:date="2019-07-19T16:25:00Z">
            <w:rPr>
              <w:lang w:eastAsia="zh-CN"/>
            </w:rPr>
          </w:rPrChange>
        </w:rPr>
        <w:t xml:space="preserve"> the methanol -OH first</w:t>
      </w:r>
      <w:r w:rsidR="00DB5BAF" w:rsidRPr="005D22FC">
        <w:rPr>
          <w:strike/>
          <w:lang w:eastAsia="zh-CN"/>
          <w:rPrChange w:id="73" w:author="Rustam Khaliullin, Dr" w:date="2019-07-19T16:25:00Z">
            <w:rPr>
              <w:lang w:eastAsia="zh-CN"/>
            </w:rPr>
          </w:rPrChange>
        </w:rPr>
        <w:t>.</w:t>
      </w:r>
      <w:r w:rsidR="00AD7D0D" w:rsidRPr="005D22FC">
        <w:rPr>
          <w:strike/>
          <w:lang w:eastAsia="zh-CN"/>
          <w:rPrChange w:id="7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75" w:author="Rustam Khaliullin, Dr" w:date="2019-07-19T16:25:00Z">
            <w:rPr>
              <w:lang w:eastAsia="zh-CN"/>
            </w:rPr>
          </w:rPrChange>
        </w:rPr>
        <w:t>T</w:t>
      </w:r>
      <w:r w:rsidR="00547EC2" w:rsidRPr="005D22FC">
        <w:rPr>
          <w:strike/>
          <w:lang w:eastAsia="zh-CN"/>
          <w:rPrChange w:id="76" w:author="Rustam Khaliullin, Dr" w:date="2019-07-19T16:25:00Z">
            <w:rPr>
              <w:lang w:eastAsia="zh-CN"/>
            </w:rPr>
          </w:rPrChange>
        </w:rPr>
        <w:t>he second</w:t>
      </w:r>
      <w:r w:rsidR="00590D05" w:rsidRPr="005D22FC">
        <w:rPr>
          <w:strike/>
          <w:lang w:eastAsia="zh-CN"/>
          <w:rPrChange w:id="77" w:author="Rustam Khaliullin, Dr" w:date="2019-07-19T16:25:00Z">
            <w:rPr>
              <w:lang w:eastAsia="zh-CN"/>
            </w:rPr>
          </w:rPrChange>
        </w:rPr>
        <w:t xml:space="preserve"> methanol molecule </w:t>
      </w:r>
      <w:r w:rsidR="000326EE" w:rsidRPr="005D22FC">
        <w:rPr>
          <w:strike/>
          <w:lang w:eastAsia="zh-CN"/>
          <w:rPrChange w:id="78" w:author="Rustam Khaliullin, Dr" w:date="2019-07-19T16:25:00Z">
            <w:rPr>
              <w:lang w:eastAsia="zh-CN"/>
            </w:rPr>
          </w:rPrChange>
        </w:rPr>
        <w:t xml:space="preserve">attached to the first methanol molecule </w:t>
      </w:r>
      <w:r w:rsidR="00175D35" w:rsidRPr="005D22FC">
        <w:rPr>
          <w:strike/>
          <w:lang w:eastAsia="zh-CN"/>
          <w:rPrChange w:id="79" w:author="Rustam Khaliullin, Dr" w:date="2019-07-19T16:25:00Z">
            <w:rPr>
              <w:lang w:eastAsia="zh-CN"/>
            </w:rPr>
          </w:rPrChange>
        </w:rPr>
        <w:t>by</w:t>
      </w:r>
      <w:r w:rsidR="000326EE" w:rsidRPr="005D22FC">
        <w:rPr>
          <w:strike/>
          <w:lang w:eastAsia="zh-CN"/>
          <w:rPrChange w:id="80" w:author="Rustam Khaliullin, Dr" w:date="2019-07-19T16:25:00Z">
            <w:rPr>
              <w:lang w:eastAsia="zh-CN"/>
            </w:rPr>
          </w:rPrChange>
        </w:rPr>
        <w:t xml:space="preserve"> hydrogen</w:t>
      </w:r>
      <w:r w:rsidR="00D31BFA" w:rsidRPr="005D22FC">
        <w:rPr>
          <w:strike/>
          <w:lang w:eastAsia="zh-CN"/>
          <w:rPrChange w:id="81" w:author="Rustam Khaliullin, Dr" w:date="2019-07-19T16:25:00Z">
            <w:rPr>
              <w:lang w:eastAsia="zh-CN"/>
            </w:rPr>
          </w:rPrChange>
        </w:rPr>
        <w:t>-</w:t>
      </w:r>
      <w:r w:rsidR="000326EE" w:rsidRPr="005D22FC">
        <w:rPr>
          <w:strike/>
          <w:lang w:eastAsia="zh-CN"/>
          <w:rPrChange w:id="82" w:author="Rustam Khaliullin, Dr" w:date="2019-07-19T16:25:00Z">
            <w:rPr>
              <w:lang w:eastAsia="zh-CN"/>
            </w:rPr>
          </w:rPrChange>
        </w:rPr>
        <w:t>bond</w:t>
      </w:r>
      <w:r w:rsidR="00D31BFA" w:rsidRPr="005D22FC">
        <w:rPr>
          <w:strike/>
          <w:lang w:eastAsia="zh-CN"/>
          <w:rPrChange w:id="83" w:author="Rustam Khaliullin, Dr" w:date="2019-07-19T16:25:00Z">
            <w:rPr>
              <w:lang w:eastAsia="zh-CN"/>
            </w:rPr>
          </w:rPrChange>
        </w:rPr>
        <w:t>ing</w:t>
      </w:r>
      <w:r w:rsidR="000326EE" w:rsidRPr="005D22FC">
        <w:rPr>
          <w:strike/>
          <w:lang w:eastAsia="zh-CN"/>
          <w:rPrChange w:id="8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85" w:author="Rustam Khaliullin, Dr" w:date="2019-07-19T16:25:00Z">
            <w:rPr>
              <w:lang w:eastAsia="zh-CN"/>
            </w:rPr>
          </w:rPrChange>
        </w:rPr>
        <w:t xml:space="preserve">then </w:t>
      </w:r>
      <w:r w:rsidR="00175D35" w:rsidRPr="005D22FC">
        <w:rPr>
          <w:strike/>
          <w:lang w:eastAsia="zh-CN"/>
          <w:rPrChange w:id="86" w:author="Rustam Khaliullin, Dr" w:date="2019-07-19T16:25:00Z">
            <w:rPr>
              <w:lang w:eastAsia="zh-CN"/>
            </w:rPr>
          </w:rPrChange>
        </w:rPr>
        <w:t>undergoes</w:t>
      </w:r>
      <w:r w:rsidR="007F5CB0" w:rsidRPr="005D22FC">
        <w:rPr>
          <w:strike/>
          <w:lang w:eastAsia="zh-CN"/>
          <w:rPrChange w:id="87" w:author="Rustam Khaliullin, Dr" w:date="2019-07-19T16:25:00Z">
            <w:rPr>
              <w:lang w:eastAsia="zh-CN"/>
            </w:rPr>
          </w:rPrChange>
        </w:rPr>
        <w:t xml:space="preserve"> elimination</w:t>
      </w:r>
      <w:r w:rsidR="00297BE3" w:rsidRPr="005D22FC">
        <w:rPr>
          <w:strike/>
          <w:lang w:eastAsia="zh-CN"/>
          <w:rPrChange w:id="88" w:author="Rustam Khaliullin, Dr" w:date="2019-07-19T16:25:00Z">
            <w:rPr>
              <w:lang w:eastAsia="zh-CN"/>
            </w:rPr>
          </w:rPrChange>
        </w:rPr>
        <w:t xml:space="preserve"> and give</w:t>
      </w:r>
      <w:r w:rsidR="007E2777" w:rsidRPr="005D22FC">
        <w:rPr>
          <w:strike/>
          <w:lang w:eastAsia="zh-CN"/>
          <w:rPrChange w:id="89" w:author="Rustam Khaliullin, Dr" w:date="2019-07-19T16:25:00Z">
            <w:rPr>
              <w:lang w:eastAsia="zh-CN"/>
            </w:rPr>
          </w:rPrChange>
        </w:rPr>
        <w:t>s</w:t>
      </w:r>
      <w:r w:rsidR="00297BE3" w:rsidRPr="005D22FC">
        <w:rPr>
          <w:strike/>
          <w:lang w:eastAsia="zh-CN"/>
          <w:rPrChange w:id="90" w:author="Rustam Khaliullin, Dr" w:date="2019-07-19T16:25:00Z">
            <w:rPr>
              <w:lang w:eastAsia="zh-CN"/>
            </w:rPr>
          </w:rPrChange>
        </w:rPr>
        <w:t xml:space="preserve"> the methyl carbene intermediate.</w:t>
      </w:r>
      <w:ins w:id="91" w:author="Rustam Khaliullin, Dr" w:date="2019-07-19T16:24:00Z">
        <w:r w:rsidRPr="005D22FC">
          <w:rPr>
            <w:strike/>
            <w:lang w:eastAsia="zh-CN"/>
            <w:rPrChange w:id="92" w:author="Rustam Khaliullin, Dr" w:date="2019-07-19T16:25:00Z">
              <w:rPr>
                <w:lang w:eastAsia="zh-CN"/>
              </w:rPr>
            </w:rPrChange>
          </w:rPr>
          <w:t>]</w:t>
        </w:r>
      </w:ins>
      <w:del w:id="93" w:author="Rustam Khaliullin, Dr" w:date="2019-07-18T20:53:00Z">
        <w:r w:rsidR="00297BE3" w:rsidRPr="005D22FC" w:rsidDel="00036B21">
          <w:rPr>
            <w:strike/>
            <w:lang w:eastAsia="zh-CN"/>
            <w:rPrChange w:id="94" w:author="Rustam Khaliullin, Dr" w:date="2019-07-19T16:25:00Z">
              <w:rPr>
                <w:lang w:eastAsia="zh-CN"/>
              </w:rPr>
            </w:rPrChange>
          </w:rPr>
          <w:delText xml:space="preserve"> </w:delText>
        </w:r>
      </w:del>
    </w:p>
    <w:p w14:paraId="47E510D8" w14:textId="77777777" w:rsidR="005D22FC" w:rsidRDefault="00851052" w:rsidP="005D22FC">
      <w:pPr>
        <w:pStyle w:val="TAMainText"/>
        <w:rPr>
          <w:ins w:id="95" w:author="Rustam Khaliullin, Dr" w:date="2019-07-19T16:28:00Z"/>
          <w:noProof/>
          <w:sz w:val="20"/>
          <w:szCs w:val="24"/>
        </w:rPr>
      </w:pPr>
      <w:ins w:id="96" w:author="Rustam Khaliullin, Dr" w:date="2019-07-19T16:22:00Z">
        <w:r>
          <w:t>[RZK</w:t>
        </w:r>
      </w:ins>
      <w:ins w:id="97" w:author="Rustam Khaliullin, Dr" w:date="2019-07-19T16:27:00Z">
        <w:r w:rsidR="005D22FC">
          <w:t>A</w:t>
        </w:r>
      </w:ins>
      <w:ins w:id="98" w:author="Rustam Khaliullin, Dr" w:date="2019-07-19T16:22:00Z">
        <w:r>
          <w:t xml:space="preserve">] </w:t>
        </w:r>
      </w:ins>
      <w:ins w:id="99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Hutter, J.; Iannuzzi, M.; Schiffmann, F.; Vandevondele, J. Cp2k: Atomistic Simulations of Condensed Matter Systems. </w:t>
        </w:r>
        <w:r w:rsidR="005D22FC" w:rsidRPr="00DC4A5D">
          <w:rPr>
            <w:i/>
            <w:iCs/>
            <w:noProof/>
            <w:sz w:val="20"/>
            <w:szCs w:val="24"/>
          </w:rPr>
          <w:t>Wiley Interdiscip. Rev. Comput. Mol. Sci.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2014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4</w:t>
        </w:r>
        <w:r w:rsidR="005D22FC" w:rsidRPr="00DC4A5D">
          <w:rPr>
            <w:noProof/>
            <w:sz w:val="20"/>
            <w:szCs w:val="24"/>
          </w:rPr>
          <w:t xml:space="preserve"> (1), 15–25.</w:t>
        </w:r>
      </w:ins>
    </w:p>
    <w:p w14:paraId="268E6007" w14:textId="77777777" w:rsidR="00735040" w:rsidRDefault="005D22FC" w:rsidP="00735040">
      <w:pPr>
        <w:pStyle w:val="TAMainText"/>
        <w:rPr>
          <w:ins w:id="100" w:author="Rustam Khaliullin, Dr" w:date="2019-07-19T16:29:00Z"/>
          <w:noProof/>
          <w:sz w:val="20"/>
          <w:szCs w:val="24"/>
        </w:rPr>
      </w:pPr>
      <w:ins w:id="101" w:author="Rustam Khaliullin, Dr" w:date="2019-07-19T16:28:00Z">
        <w:r>
          <w:rPr>
            <w:noProof/>
            <w:sz w:val="20"/>
            <w:szCs w:val="24"/>
          </w:rPr>
          <w:t xml:space="preserve">[RZKB] </w:t>
        </w:r>
      </w:ins>
      <w:ins w:id="102" w:author="Rustam Khaliullin, Dr" w:date="2019-07-19T16:26:00Z">
        <w:r w:rsidRPr="00DC4A5D">
          <w:rPr>
            <w:noProof/>
            <w:sz w:val="20"/>
            <w:szCs w:val="24"/>
          </w:rPr>
          <w:t xml:space="preserve">VandeVondele, J.; Hutter, J. Gaussian Basis Sets for Accurate Calculations on Molecular Systems in Gas and Condensed Phases. </w:t>
        </w:r>
        <w:r w:rsidRPr="00DC4A5D">
          <w:rPr>
            <w:i/>
            <w:iCs/>
            <w:noProof/>
            <w:sz w:val="20"/>
            <w:szCs w:val="24"/>
          </w:rPr>
          <w:t>J. Chem. Phys.</w:t>
        </w:r>
        <w:r w:rsidRPr="00DC4A5D">
          <w:rPr>
            <w:noProof/>
            <w:sz w:val="20"/>
            <w:szCs w:val="24"/>
          </w:rPr>
          <w:t xml:space="preserve"> </w:t>
        </w:r>
        <w:r w:rsidRPr="00DC4A5D">
          <w:rPr>
            <w:b/>
            <w:bCs/>
            <w:noProof/>
            <w:sz w:val="20"/>
            <w:szCs w:val="24"/>
          </w:rPr>
          <w:t>2007</w:t>
        </w:r>
        <w:r w:rsidRPr="00DC4A5D">
          <w:rPr>
            <w:noProof/>
            <w:sz w:val="20"/>
            <w:szCs w:val="24"/>
          </w:rPr>
          <w:t xml:space="preserve">, </w:t>
        </w:r>
        <w:r w:rsidRPr="00DC4A5D">
          <w:rPr>
            <w:i/>
            <w:iCs/>
            <w:noProof/>
            <w:sz w:val="20"/>
            <w:szCs w:val="24"/>
          </w:rPr>
          <w:t>127</w:t>
        </w:r>
        <w:r w:rsidRPr="00DC4A5D">
          <w:rPr>
            <w:noProof/>
            <w:sz w:val="20"/>
            <w:szCs w:val="24"/>
          </w:rPr>
          <w:t xml:space="preserve"> (11).</w:t>
        </w:r>
      </w:ins>
    </w:p>
    <w:p w14:paraId="7835788B" w14:textId="77777777" w:rsidR="00735040" w:rsidRDefault="00735040" w:rsidP="00735040">
      <w:pPr>
        <w:pStyle w:val="TAMainText"/>
        <w:rPr>
          <w:ins w:id="103" w:author="Rustam Khaliullin, Dr" w:date="2019-07-19T16:29:00Z"/>
          <w:noProof/>
          <w:sz w:val="20"/>
          <w:szCs w:val="24"/>
        </w:rPr>
      </w:pPr>
      <w:ins w:id="104" w:author="Rustam Khaliullin, Dr" w:date="2019-07-19T16:29:00Z">
        <w:r>
          <w:rPr>
            <w:noProof/>
            <w:sz w:val="20"/>
            <w:szCs w:val="24"/>
          </w:rPr>
          <w:t xml:space="preserve">[RZKC] </w:t>
        </w:r>
      </w:ins>
      <w:ins w:id="105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Goedecker, S.; Teter, M. Separable Dual-Space Gaussian Pseudopotentials. </w:t>
        </w:r>
        <w:r w:rsidR="005D22FC" w:rsidRPr="00DC4A5D">
          <w:rPr>
            <w:i/>
            <w:iCs/>
            <w:noProof/>
            <w:sz w:val="20"/>
            <w:szCs w:val="24"/>
          </w:rPr>
          <w:t>Phys. Rev. B - Condens. Matter Mater.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54</w:t>
        </w:r>
        <w:r w:rsidR="005D22FC" w:rsidRPr="00DC4A5D">
          <w:rPr>
            <w:noProof/>
            <w:sz w:val="20"/>
            <w:szCs w:val="24"/>
          </w:rPr>
          <w:t xml:space="preserve"> (3), 1703–1710.</w:t>
        </w:r>
      </w:ins>
    </w:p>
    <w:p w14:paraId="100A511C" w14:textId="77777777" w:rsidR="00735040" w:rsidRDefault="00735040" w:rsidP="00735040">
      <w:pPr>
        <w:pStyle w:val="TAMainText"/>
        <w:rPr>
          <w:ins w:id="106" w:author="Rustam Khaliullin, Dr" w:date="2019-07-19T16:30:00Z"/>
          <w:noProof/>
          <w:sz w:val="20"/>
          <w:szCs w:val="24"/>
        </w:rPr>
      </w:pPr>
      <w:ins w:id="107" w:author="Rustam Khaliullin, Dr" w:date="2019-07-19T16:29:00Z">
        <w:r>
          <w:rPr>
            <w:noProof/>
            <w:sz w:val="20"/>
            <w:szCs w:val="24"/>
          </w:rPr>
          <w:t xml:space="preserve">[RZKD] </w:t>
        </w:r>
      </w:ins>
      <w:ins w:id="108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Krack, M. Pseudopotentials for H to Kr Optimized for Gradient-Corrected Exchange-Correlation Functionals. </w:t>
        </w:r>
        <w:r w:rsidR="005D22FC" w:rsidRPr="00DC4A5D">
          <w:rPr>
            <w:i/>
            <w:iCs/>
            <w:noProof/>
            <w:sz w:val="20"/>
            <w:szCs w:val="24"/>
          </w:rPr>
          <w:t>Theor. Chem. Acc.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2005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114</w:t>
        </w:r>
        <w:r w:rsidR="005D22FC" w:rsidRPr="00DC4A5D">
          <w:rPr>
            <w:noProof/>
            <w:sz w:val="20"/>
            <w:szCs w:val="24"/>
          </w:rPr>
          <w:t xml:space="preserve"> (1–3), 145–152.</w:t>
        </w:r>
      </w:ins>
    </w:p>
    <w:p w14:paraId="5A9D8EE2" w14:textId="77777777" w:rsidR="00735040" w:rsidRDefault="00735040" w:rsidP="00735040">
      <w:pPr>
        <w:pStyle w:val="TAMainText"/>
        <w:rPr>
          <w:ins w:id="109" w:author="Rustam Khaliullin, Dr" w:date="2019-07-19T16:31:00Z"/>
          <w:noProof/>
          <w:sz w:val="20"/>
          <w:szCs w:val="24"/>
        </w:rPr>
      </w:pPr>
      <w:ins w:id="110" w:author="Rustam Khaliullin, Dr" w:date="2019-07-19T16:30:00Z">
        <w:r>
          <w:rPr>
            <w:noProof/>
            <w:sz w:val="20"/>
            <w:szCs w:val="24"/>
          </w:rPr>
          <w:t>[R</w:t>
        </w:r>
      </w:ins>
      <w:ins w:id="111" w:author="Rustam Khaliullin, Dr" w:date="2019-07-19T16:31:00Z">
        <w:r>
          <w:rPr>
            <w:noProof/>
            <w:sz w:val="20"/>
            <w:szCs w:val="24"/>
          </w:rPr>
          <w:t>ZKE</w:t>
        </w:r>
      </w:ins>
      <w:ins w:id="112" w:author="Rustam Khaliullin, Dr" w:date="2019-07-19T16:30:00Z">
        <w:r>
          <w:rPr>
            <w:noProof/>
            <w:sz w:val="20"/>
            <w:szCs w:val="24"/>
          </w:rPr>
          <w:t xml:space="preserve">] </w:t>
        </w:r>
      </w:ins>
      <w:ins w:id="113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Perdew, J. P.; Burke, K.; Ernzerhof, M. Generalized Gradient Approximation Made Simple. </w:t>
        </w:r>
        <w:r w:rsidR="005D22FC" w:rsidRPr="00DC4A5D">
          <w:rPr>
            <w:i/>
            <w:iCs/>
            <w:noProof/>
            <w:sz w:val="20"/>
            <w:szCs w:val="24"/>
          </w:rPr>
          <w:t>Phys. Rev. Lett.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77</w:t>
        </w:r>
        <w:r w:rsidR="005D22FC" w:rsidRPr="00DC4A5D">
          <w:rPr>
            <w:noProof/>
            <w:sz w:val="20"/>
            <w:szCs w:val="24"/>
          </w:rPr>
          <w:t xml:space="preserve"> (18), 3865–3868.</w:t>
        </w:r>
      </w:ins>
    </w:p>
    <w:p w14:paraId="08056A7F" w14:textId="56956680" w:rsidR="005D22FC" w:rsidRPr="00DC4A5D" w:rsidRDefault="00735040">
      <w:pPr>
        <w:pStyle w:val="TAMainText"/>
        <w:rPr>
          <w:ins w:id="114" w:author="Rustam Khaliullin, Dr" w:date="2019-07-19T16:26:00Z"/>
          <w:noProof/>
          <w:sz w:val="20"/>
          <w:szCs w:val="24"/>
        </w:rPr>
        <w:pPrChange w:id="115" w:author="Rustam Khaliullin, Dr" w:date="2019-07-19T16:31:00Z">
          <w:pPr>
            <w:widowControl w:val="0"/>
            <w:autoSpaceDE w:val="0"/>
            <w:autoSpaceDN w:val="0"/>
            <w:adjustRightInd w:val="0"/>
            <w:spacing w:after="60"/>
            <w:ind w:left="640" w:hanging="640"/>
          </w:pPr>
        </w:pPrChange>
      </w:pPr>
      <w:ins w:id="116" w:author="Rustam Khaliullin, Dr" w:date="2019-07-19T16:31:00Z">
        <w:r>
          <w:rPr>
            <w:noProof/>
            <w:sz w:val="20"/>
            <w:szCs w:val="24"/>
          </w:rPr>
          <w:t xml:space="preserve">[RZKF] </w:t>
        </w:r>
      </w:ins>
      <w:ins w:id="117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Grimme, S.; Antony, J.; Ehrlich, S.; Krieg, H. A Consistent and Accurate Ab Initio Parametrization of Density Functional Dispersion Correction (DFT-D) for the 94 Elements H-Pu. </w:t>
        </w:r>
        <w:r w:rsidR="005D22FC" w:rsidRPr="00DC4A5D">
          <w:rPr>
            <w:i/>
            <w:iCs/>
            <w:noProof/>
            <w:sz w:val="20"/>
            <w:szCs w:val="24"/>
          </w:rPr>
          <w:t>J. Chem.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2010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132</w:t>
        </w:r>
        <w:r w:rsidR="005D22FC" w:rsidRPr="00DC4A5D">
          <w:rPr>
            <w:noProof/>
            <w:sz w:val="20"/>
            <w:szCs w:val="24"/>
          </w:rPr>
          <w:t xml:space="preserve"> (15).</w:t>
        </w:r>
      </w:ins>
    </w:p>
    <w:p w14:paraId="31A9AC8A" w14:textId="68FA8479" w:rsidR="005D22FC" w:rsidRDefault="00743BC7" w:rsidP="00743BC7">
      <w:pPr>
        <w:pStyle w:val="TAMainText"/>
        <w:rPr>
          <w:ins w:id="118" w:author="Rustam Khaliullin, Dr" w:date="2019-07-19T16:22:00Z"/>
        </w:rPr>
      </w:pPr>
      <w:ins w:id="119" w:author="Rustam Khaliullin, Dr" w:date="2019-07-19T16:51:00Z">
        <w:r>
          <w:t xml:space="preserve">[RZKG] </w:t>
        </w:r>
      </w:ins>
      <w:ins w:id="120" w:author="Rustam Khaliullin, Dr" w:date="2019-07-19T16:53:00Z">
        <w:r w:rsidRPr="00743BC7">
          <w:t>https://doi.org/10.1103/PhysRevB.59.12301</w:t>
        </w:r>
      </w:ins>
    </w:p>
    <w:p w14:paraId="01185590" w14:textId="5E6EB0B9" w:rsidR="007E5812" w:rsidRDefault="007E5812" w:rsidP="00036B21">
      <w:pPr>
        <w:pStyle w:val="TAMainText"/>
        <w:rPr>
          <w:ins w:id="121" w:author="Rustam Khaliullin, Dr" w:date="2019-07-19T15:57:00Z"/>
        </w:rPr>
      </w:pPr>
      <w:ins w:id="122" w:author="Rustam Khaliullin, Dr" w:date="2019-07-19T15:57:00Z">
        <w:r>
          <w:t xml:space="preserve">[RZK1] </w:t>
        </w:r>
        <w:r w:rsidRPr="007E5812">
          <w:t>http://dx.doi.org/10.1016/j.surfrep.2017.05.001</w:t>
        </w:r>
      </w:ins>
    </w:p>
    <w:p w14:paraId="42E3497B" w14:textId="55357262" w:rsidR="007E5812" w:rsidRDefault="007E5812" w:rsidP="00036B21">
      <w:pPr>
        <w:pStyle w:val="TAMainText"/>
        <w:rPr>
          <w:ins w:id="123" w:author="Rustam Khaliullin, Dr" w:date="2019-07-19T15:57:00Z"/>
        </w:rPr>
      </w:pPr>
      <w:ins w:id="124" w:author="Rustam Khaliullin, Dr" w:date="2019-07-19T15:57:00Z">
        <w:r>
          <w:t xml:space="preserve">[RZK2] </w:t>
        </w:r>
        <w:r w:rsidR="00717FB3" w:rsidRPr="00717FB3">
          <w:t>DOI: 10.1103/PhysRevB.89.081305</w:t>
        </w:r>
      </w:ins>
    </w:p>
    <w:p w14:paraId="7E71F28A" w14:textId="5273A723" w:rsidR="00717FB3" w:rsidRDefault="00E746D8" w:rsidP="00036B21">
      <w:pPr>
        <w:pStyle w:val="TAMainText"/>
        <w:rPr>
          <w:ins w:id="125" w:author="Rustam Khaliullin, Dr" w:date="2019-07-19T15:57:00Z"/>
        </w:rPr>
      </w:pPr>
      <w:ins w:id="126" w:author="Rustam Khaliullin, Dr" w:date="2019-07-19T16:13:00Z">
        <w:r>
          <w:lastRenderedPageBreak/>
          <w:t xml:space="preserve">[RZK3] </w:t>
        </w:r>
      </w:ins>
      <w:ins w:id="127" w:author="Rustam Khaliullin, Dr" w:date="2019-07-21T21:24:00Z">
        <w:r w:rsidR="005B660E">
          <w:t xml:space="preserve">(A) </w:t>
        </w:r>
      </w:ins>
      <w:ins w:id="128" w:author="Rustam Khaliullin, Dr" w:date="2019-07-19T16:14:00Z">
        <w:r>
          <w:t xml:space="preserve">Model of the </w:t>
        </w:r>
      </w:ins>
      <w:ins w:id="129" w:author="Rustam Khaliullin, Dr" w:date="2019-07-19T16:15:00Z">
        <w:r>
          <w:t>nitrogen</w:t>
        </w:r>
      </w:ins>
      <w:ins w:id="130" w:author="Rustam Khaliullin, Dr" w:date="2019-07-19T16:21:00Z">
        <w:r w:rsidR="00851052">
          <w:t xml:space="preserve"> </w:t>
        </w:r>
      </w:ins>
      <w:ins w:id="131" w:author="Rustam Khaliullin, Dr" w:date="2019-07-19T16:15:00Z">
        <w:r>
          <w:t xml:space="preserve">terminated c-plane of </w:t>
        </w:r>
        <w:proofErr w:type="spellStart"/>
        <w:r>
          <w:t>GaN</w:t>
        </w:r>
        <w:proofErr w:type="spellEnd"/>
        <w:r>
          <w:t xml:space="preserve"> with </w:t>
        </w:r>
      </w:ins>
      <w:ins w:id="132" w:author="Rustam Khaliullin, Dr" w:date="2019-07-19T17:08:00Z">
        <w:r w:rsidR="005A2BB9" w:rsidRPr="005A2BB9">
          <w:t>one Ga adatom in an H3 site</w:t>
        </w:r>
        <w:r w:rsidR="005A2BB9">
          <w:t xml:space="preserve"> of a 2-by-2 surface unit cell</w:t>
        </w:r>
      </w:ins>
      <w:ins w:id="133" w:author="Rustam Khaliullin, Dr" w:date="2019-07-19T16:15:00Z">
        <w:r>
          <w:t xml:space="preserve">. </w:t>
        </w:r>
      </w:ins>
      <w:ins w:id="134" w:author="Rustam Khaliullin, Dr" w:date="2019-07-19T17:08:00Z">
        <w:r w:rsidR="005A2BB9">
          <w:t>Ga a</w:t>
        </w:r>
      </w:ins>
      <w:ins w:id="135" w:author="Rustam Khaliullin, Dr" w:date="2019-07-19T16:15:00Z">
        <w:r>
          <w:t>datoms are shown with ZZZ color.</w:t>
        </w:r>
      </w:ins>
      <w:ins w:id="136" w:author="Rustam Khaliullin, Dr" w:date="2019-07-21T21:24:00Z">
        <w:r w:rsidR="005B660E">
          <w:t xml:space="preserve"> (B) Structure ZZZ1 – methanol dimer</w:t>
        </w:r>
      </w:ins>
      <w:ins w:id="137" w:author="Rustam Khaliullin, Dr" w:date="2019-07-21T21:29:00Z">
        <w:r w:rsidR="005B660E">
          <w:t>. Structure ZZZ2 – formaldehyde. ZZZ3 –</w:t>
        </w:r>
      </w:ins>
      <w:ins w:id="138" w:author="Rustam Khaliullin, Dr" w:date="2019-07-21T21:30:00Z">
        <w:r w:rsidR="005B660E">
          <w:t xml:space="preserve"> protonated HO=CH</w:t>
        </w:r>
        <w:proofErr w:type="gramStart"/>
        <w:r w:rsidR="005B660E">
          <w:t>2..</w:t>
        </w:r>
        <w:proofErr w:type="gramEnd"/>
        <w:r w:rsidR="005B660E">
          <w:t>N. Structure ZZZ4</w:t>
        </w:r>
        <w:r w:rsidR="00762BF1">
          <w:t xml:space="preserve"> - </w:t>
        </w:r>
      </w:ins>
      <w:ins w:id="139" w:author="Rustam Khaliullin, Dr" w:date="2019-07-21T22:21:00Z">
        <w:r w:rsidR="00762BF1">
          <w:t>. Zero level.</w:t>
        </w:r>
      </w:ins>
      <w:bookmarkStart w:id="140" w:name="_GoBack"/>
      <w:bookmarkEnd w:id="140"/>
    </w:p>
    <w:p w14:paraId="39CD801F" w14:textId="4C5BA90B" w:rsidR="00851052" w:rsidRDefault="00AD6740" w:rsidP="00851052">
      <w:pPr>
        <w:pStyle w:val="TAMainText"/>
        <w:rPr>
          <w:ins w:id="141" w:author="Rustam Khaliullin, Dr" w:date="2019-07-19T16:21:00Z"/>
        </w:rPr>
      </w:pPr>
      <w:ins w:id="142" w:author="Rustam Khaliullin, Dr" w:date="2019-07-18T23:41:00Z">
        <w:r w:rsidRPr="00AD6740">
          <w:t xml:space="preserve">Density functional theory (DFT) calculations were carried out in order to gain insight into elementary steps </w:t>
        </w:r>
      </w:ins>
      <w:ins w:id="143" w:author="Rustam Khaliullin, Dr" w:date="2019-07-19T15:58:00Z">
        <w:r w:rsidR="00717FB3">
          <w:t xml:space="preserve">of the plausible mechanism of the two-molecule process </w:t>
        </w:r>
      </w:ins>
      <w:ins w:id="144" w:author="Rustam Khaliullin, Dr" w:date="2019-07-21T21:23:00Z">
        <w:r w:rsidR="00FD2893">
          <w:t xml:space="preserve">of carbene generation </w:t>
        </w:r>
      </w:ins>
      <w:ins w:id="145" w:author="Rustam Khaliullin, Dr" w:date="2019-07-18T23:41:00Z">
        <w:r w:rsidRPr="00AD6740">
          <w:t>and structural transformations along the pathway.</w:t>
        </w:r>
      </w:ins>
      <w:ins w:id="146" w:author="Rustam Khaliullin, Dr" w:date="2019-07-18T23:43:00Z">
        <w:r>
          <w:t xml:space="preserve"> </w:t>
        </w:r>
      </w:ins>
      <w:ins w:id="147" w:author="Rustam Khaliullin, Dr" w:date="2019-07-19T16:22:00Z">
        <w:r w:rsidR="00851052">
          <w:t>All calculations were performed using the DFT module of the CP2K software package [RZK</w:t>
        </w:r>
      </w:ins>
      <w:ins w:id="148" w:author="Rustam Khaliullin, Dr" w:date="2019-07-19T16:27:00Z">
        <w:r w:rsidR="005D22FC">
          <w:t>A</w:t>
        </w:r>
      </w:ins>
      <w:ins w:id="149" w:author="Rustam Khaliullin, Dr" w:date="2019-07-19T16:22:00Z">
        <w:r w:rsidR="00851052">
          <w:t>]. In the dual Gaussian and plane-wave scheme implemented in CP2K</w:t>
        </w:r>
      </w:ins>
      <w:ins w:id="150" w:author="Rustam Khaliullin, Dr" w:date="2019-07-19T16:27:00Z">
        <w:r w:rsidR="005D22FC">
          <w:t xml:space="preserve"> [RZKA]</w:t>
        </w:r>
      </w:ins>
      <w:ins w:id="151" w:author="Rustam Khaliullin, Dr" w:date="2019-07-19T16:22:00Z">
        <w:r w:rsidR="00851052">
          <w:t>, a double-ζ Gaussian basis set with one set of polarization functions (DZVP)</w:t>
        </w:r>
      </w:ins>
      <w:ins w:id="152" w:author="Rustam Khaliullin, Dr" w:date="2019-07-19T16:28:00Z">
        <w:r w:rsidR="005D22FC">
          <w:t xml:space="preserve"> [RZKB]</w:t>
        </w:r>
      </w:ins>
      <w:ins w:id="153" w:author="Rustam Khaliullin, Dr" w:date="2019-07-19T16:22:00Z">
        <w:r w:rsidR="00851052">
          <w:t xml:space="preserve"> was used to represent </w:t>
        </w:r>
      </w:ins>
      <w:ins w:id="154" w:author="Rustam Khaliullin, Dr" w:date="2019-07-19T16:46:00Z">
        <w:r w:rsidR="00743BC7">
          <w:t xml:space="preserve">spin-unrestricted </w:t>
        </w:r>
      </w:ins>
      <w:ins w:id="155" w:author="Rustam Khaliullin, Dr" w:date="2019-07-19T16:22:00Z">
        <w:r w:rsidR="00851052">
          <w:t>orbitals</w:t>
        </w:r>
      </w:ins>
      <w:ins w:id="156" w:author="Rustam Khaliullin, Dr" w:date="2019-07-19T16:46:00Z">
        <w:r w:rsidR="00743BC7">
          <w:t>.</w:t>
        </w:r>
      </w:ins>
      <w:ins w:id="157" w:author="Rustam Khaliullin, Dr" w:date="2019-07-19T16:22:00Z">
        <w:r w:rsidR="00851052">
          <w:t xml:space="preserve"> A plane-wave cutoff of </w:t>
        </w:r>
      </w:ins>
      <w:ins w:id="158" w:author="Rustam Khaliullin, Dr" w:date="2019-07-19T16:28:00Z">
        <w:r w:rsidR="005D22FC">
          <w:t>12</w:t>
        </w:r>
      </w:ins>
      <w:ins w:id="159" w:author="Rustam Khaliullin, Dr" w:date="2019-07-19T16:22:00Z">
        <w:r w:rsidR="00851052">
          <w:t>00</w:t>
        </w:r>
      </w:ins>
      <w:ins w:id="160" w:author="Rustam Khaliullin, Dr" w:date="2019-07-19T16:32:00Z">
        <w:r w:rsidR="0001116F">
          <w:t> </w:t>
        </w:r>
      </w:ins>
      <w:ins w:id="161" w:author="Rustam Khaliullin, Dr" w:date="2019-07-19T16:22:00Z">
        <w:r w:rsidR="00851052">
          <w:t xml:space="preserve">Ry was used to represent the electron density. Separable norm-conserving </w:t>
        </w:r>
        <w:proofErr w:type="spellStart"/>
        <w:r w:rsidR="00851052">
          <w:t>Goedecker-Teter-Hutter</w:t>
        </w:r>
        <w:proofErr w:type="spellEnd"/>
        <w:r w:rsidR="00851052">
          <w:t xml:space="preserve"> pseudopotentials were used to describe the interactions between the valence electrons and ionic cores</w:t>
        </w:r>
      </w:ins>
      <w:ins w:id="162" w:author="Rustam Khaliullin, Dr" w:date="2019-07-19T16:29:00Z">
        <w:r w:rsidR="00735040">
          <w:t xml:space="preserve"> [RZ</w:t>
        </w:r>
      </w:ins>
      <w:ins w:id="163" w:author="Rustam Khaliullin, Dr" w:date="2019-07-19T16:30:00Z">
        <w:r w:rsidR="00735040">
          <w:t>KC, RZKD</w:t>
        </w:r>
      </w:ins>
      <w:ins w:id="164" w:author="Rustam Khaliullin, Dr" w:date="2019-07-19T16:29:00Z">
        <w:r w:rsidR="00735040">
          <w:t>]</w:t>
        </w:r>
      </w:ins>
      <w:ins w:id="165" w:author="Rustam Khaliullin, Dr" w:date="2019-07-19T16:22:00Z">
        <w:r w:rsidR="00851052">
          <w:t xml:space="preserve"> and the Brillouin zone was sampled at the Γ point. The </w:t>
        </w:r>
        <w:proofErr w:type="spellStart"/>
        <w:r w:rsidR="00851052">
          <w:t>Perdew</w:t>
        </w:r>
        <w:proofErr w:type="spellEnd"/>
        <w:r w:rsidR="00851052">
          <w:t>-Burke-</w:t>
        </w:r>
        <w:proofErr w:type="spellStart"/>
        <w:r w:rsidR="00851052">
          <w:t>Ernzerhof</w:t>
        </w:r>
        <w:proofErr w:type="spellEnd"/>
        <w:r w:rsidR="00851052">
          <w:t xml:space="preserve"> generalized gradient approximation</w:t>
        </w:r>
      </w:ins>
      <w:ins w:id="166" w:author="Rustam Khaliullin, Dr" w:date="2019-07-19T16:30:00Z">
        <w:r w:rsidR="00735040">
          <w:t xml:space="preserve"> [RZKE]</w:t>
        </w:r>
      </w:ins>
      <w:ins w:id="167" w:author="Rustam Khaliullin, Dr" w:date="2019-07-19T16:22:00Z">
        <w:r w:rsidR="00851052">
          <w:t xml:space="preserve"> corrected to account for dispersion interactions</w:t>
        </w:r>
      </w:ins>
      <w:ins w:id="168" w:author="Rustam Khaliullin, Dr" w:date="2019-07-19T16:30:00Z">
        <w:r w:rsidR="00735040">
          <w:t xml:space="preserve"> [RZKF]</w:t>
        </w:r>
      </w:ins>
      <w:ins w:id="169" w:author="Rustam Khaliullin, Dr" w:date="2019-07-19T16:22:00Z">
        <w:r w:rsidR="00851052">
          <w:t xml:space="preserve"> was used as the exchange-correlation functional. The size of a simulation box along the perpendicular direction to the </w:t>
        </w:r>
      </w:ins>
      <w:ins w:id="170" w:author="Rustam Khaliullin, Dr" w:date="2019-07-19T16:44:00Z">
        <w:r w:rsidR="00743BC7">
          <w:t>surface</w:t>
        </w:r>
      </w:ins>
      <w:ins w:id="171" w:author="Rustam Khaliullin, Dr" w:date="2019-07-19T16:22:00Z">
        <w:r w:rsidR="00851052">
          <w:t xml:space="preserve"> was set to 3</w:t>
        </w:r>
      </w:ins>
      <w:ins w:id="172" w:author="Rustam Khaliullin, Dr" w:date="2019-07-19T16:31:00Z">
        <w:r w:rsidR="00735040">
          <w:t>2</w:t>
        </w:r>
      </w:ins>
      <w:ins w:id="173" w:author="Rustam Khaliullin, Dr" w:date="2019-07-19T16:22:00Z">
        <w:r w:rsidR="00851052">
          <w:t xml:space="preserve"> Å to ensure decoupling of </w:t>
        </w:r>
      </w:ins>
      <w:ins w:id="174" w:author="Rustam Khaliullin, Dr" w:date="2019-07-19T16:44:00Z">
        <w:r w:rsidR="00743BC7">
          <w:t xml:space="preserve">slab </w:t>
        </w:r>
      </w:ins>
      <w:ins w:id="175" w:author="Rustam Khaliullin, Dr" w:date="2019-07-19T16:22:00Z">
        <w:r w:rsidR="00851052">
          <w:t>periodic images.</w:t>
        </w:r>
      </w:ins>
      <w:ins w:id="176" w:author="Rustam Khaliullin, Dr" w:date="2019-07-19T16:50:00Z">
        <w:r w:rsidR="00743BC7">
          <w:t xml:space="preserve"> </w:t>
        </w:r>
        <w:r w:rsidR="00743BC7" w:rsidRPr="00743BC7">
          <w:t xml:space="preserve">A dipole correction </w:t>
        </w:r>
      </w:ins>
      <w:ins w:id="177" w:author="Rustam Khaliullin, Dr" w:date="2019-07-19T16:51:00Z">
        <w:r w:rsidR="00743BC7">
          <w:t xml:space="preserve">[RZKG] </w:t>
        </w:r>
      </w:ins>
      <w:ins w:id="178" w:author="Rustam Khaliullin, Dr" w:date="2019-07-19T16:50:00Z">
        <w:r w:rsidR="00743BC7" w:rsidRPr="00743BC7">
          <w:t xml:space="preserve">was </w:t>
        </w:r>
        <w:r w:rsidR="00743BC7">
          <w:t xml:space="preserve">applied </w:t>
        </w:r>
        <w:r w:rsidR="00743BC7" w:rsidRPr="00743BC7">
          <w:t xml:space="preserve">to </w:t>
        </w:r>
      </w:ins>
      <w:ins w:id="179" w:author="Rustam Khaliullin, Dr" w:date="2019-07-19T16:57:00Z">
        <w:r w:rsidR="00C55002">
          <w:t>cancel</w:t>
        </w:r>
      </w:ins>
      <w:ins w:id="180" w:author="Rustam Khaliullin, Dr" w:date="2019-07-19T16:50:00Z">
        <w:r w:rsidR="00743BC7" w:rsidRPr="00743BC7">
          <w:t xml:space="preserve"> the spurious </w:t>
        </w:r>
      </w:ins>
      <w:ins w:id="181" w:author="Rustam Khaliullin, Dr" w:date="2019-07-19T16:57:00Z">
        <w:r w:rsidR="00C55002">
          <w:t xml:space="preserve">electric field </w:t>
        </w:r>
      </w:ins>
      <w:ins w:id="182" w:author="Rustam Khaliullin, Dr" w:date="2019-07-19T16:58:00Z">
        <w:r w:rsidR="00C55002">
          <w:t>in the direction perpendicular to the surface.</w:t>
        </w:r>
      </w:ins>
      <w:ins w:id="183" w:author="Rustam Khaliullin, Dr" w:date="2019-07-19T17:00:00Z">
        <w:r w:rsidR="00D66BC6">
          <w:t xml:space="preserve"> </w:t>
        </w:r>
      </w:ins>
      <w:ins w:id="184" w:author="Rustam Khaliullin, Dr" w:date="2019-07-19T17:01:00Z">
        <w:r w:rsidR="00D66BC6">
          <w:t>The positions of a</w:t>
        </w:r>
      </w:ins>
      <w:ins w:id="185" w:author="Rustam Khaliullin, Dr" w:date="2019-07-19T17:00:00Z">
        <w:r w:rsidR="00D66BC6">
          <w:t>ll atoms we</w:t>
        </w:r>
      </w:ins>
      <w:ins w:id="186" w:author="Rustam Khaliullin, Dr" w:date="2019-07-19T17:01:00Z">
        <w:r w:rsidR="00D66BC6">
          <w:t>re fully relaxed in calculations.</w:t>
        </w:r>
      </w:ins>
    </w:p>
    <w:p w14:paraId="04BC7895" w14:textId="15FA3FF0" w:rsidR="00FD2893" w:rsidRDefault="007E5812" w:rsidP="00FD2893">
      <w:pPr>
        <w:pStyle w:val="TAMainText"/>
        <w:rPr>
          <w:ins w:id="187" w:author="Rustam Khaliullin, Dr" w:date="2019-07-21T21:12:00Z"/>
        </w:rPr>
      </w:pPr>
      <w:ins w:id="188" w:author="Rustam Khaliullin, Dr" w:date="2019-07-19T15:52:00Z">
        <w:r>
          <w:t>A</w:t>
        </w:r>
      </w:ins>
      <w:ins w:id="189" w:author="Rustam Khaliullin, Dr" w:date="2019-07-18T23:43:00Z">
        <w:r w:rsidR="00AD6740">
          <w:t>n</w:t>
        </w:r>
      </w:ins>
      <w:ins w:id="190" w:author="Rustam Khaliullin, Dr" w:date="2019-07-18T20:53:00Z">
        <w:r w:rsidR="00036B21">
          <w:t xml:space="preserve"> atomistic model of the </w:t>
        </w:r>
      </w:ins>
      <w:ins w:id="191" w:author="Rustam Khaliullin, Dr" w:date="2019-07-18T23:44:00Z">
        <w:r w:rsidR="00AD6740">
          <w:t xml:space="preserve">nitrogen terminated c-plane of </w:t>
        </w:r>
        <w:proofErr w:type="spellStart"/>
        <w:r w:rsidR="00AD6740">
          <w:t>GaN</w:t>
        </w:r>
      </w:ins>
      <w:proofErr w:type="spellEnd"/>
      <w:ins w:id="192" w:author="Rustam Khaliullin, Dr" w:date="2019-07-19T16:11:00Z">
        <w:r w:rsidR="00E746D8">
          <w:t xml:space="preserve"> – often labelled as –c-plane or (000</w:t>
        </w:r>
      </w:ins>
      <m:oMath>
        <m:acc>
          <m:accPr>
            <m:chr m:val="̅"/>
            <m:ctrlPr>
              <w:ins w:id="193" w:author="Rustam Khaliullin, Dr" w:date="2019-07-19T16:12:00Z">
                <w:rPr>
                  <w:rFonts w:ascii="Cambria Math" w:hAnsi="Cambria Math"/>
                  <w:i/>
                </w:rPr>
              </w:ins>
            </m:ctrlPr>
          </m:accPr>
          <m:e>
            <m:r>
              <w:ins w:id="194" w:author="Rustam Khaliullin, Dr" w:date="2019-07-19T16:12:00Z">
                <w:rPr>
                  <w:rFonts w:ascii="Cambria Math" w:hAnsi="Cambria Math"/>
                </w:rPr>
                <m:t>1</m:t>
              </w:ins>
            </m:r>
          </m:e>
        </m:acc>
      </m:oMath>
      <w:ins w:id="195" w:author="Rustam Khaliullin, Dr" w:date="2019-07-19T16:11:00Z">
        <w:r w:rsidR="00E746D8">
          <w:t xml:space="preserve">) </w:t>
        </w:r>
      </w:ins>
      <w:ins w:id="196" w:author="Rustam Khaliullin, Dr" w:date="2019-07-19T16:12:00Z">
        <w:r w:rsidR="00E746D8">
          <w:t xml:space="preserve">– was </w:t>
        </w:r>
      </w:ins>
      <w:ins w:id="197" w:author="Rustam Khaliullin, Dr" w:date="2019-07-18T23:58:00Z">
        <w:r w:rsidR="00604514">
          <w:t>created</w:t>
        </w:r>
      </w:ins>
      <w:ins w:id="198" w:author="Rustam Khaliullin, Dr" w:date="2019-07-18T23:45:00Z">
        <w:r w:rsidR="00AD6740">
          <w:t xml:space="preserve"> </w:t>
        </w:r>
      </w:ins>
      <w:ins w:id="199" w:author="Rustam Khaliullin, Dr" w:date="2019-07-19T17:14:00Z">
        <w:r w:rsidR="00887FA0">
          <w:t>following</w:t>
        </w:r>
      </w:ins>
      <w:ins w:id="200" w:author="Rustam Khaliullin, Dr" w:date="2019-07-18T23:45:00Z">
        <w:r w:rsidR="00AD6740">
          <w:t xml:space="preserve"> previous</w:t>
        </w:r>
      </w:ins>
      <w:ins w:id="201" w:author="Rustam Khaliullin, Dr" w:date="2019-07-18T23:44:00Z">
        <w:r w:rsidR="00AD6740">
          <w:t xml:space="preserve"> </w:t>
        </w:r>
      </w:ins>
      <w:ins w:id="202" w:author="Rustam Khaliullin, Dr" w:date="2019-07-19T16:06:00Z">
        <w:r w:rsidR="00717FB3">
          <w:t xml:space="preserve">[ZZZ </w:t>
        </w:r>
      </w:ins>
      <w:ins w:id="203" w:author="Rustam Khaliullin, Dr" w:date="2019-07-18T23:45:00Z">
        <w:r w:rsidR="00AD6740">
          <w:t>experimental and</w:t>
        </w:r>
      </w:ins>
      <w:ins w:id="204" w:author="Rustam Khaliullin, Dr" w:date="2019-07-19T16:06:00Z">
        <w:r w:rsidR="00717FB3">
          <w:t>]</w:t>
        </w:r>
      </w:ins>
      <w:ins w:id="205" w:author="Rustam Khaliullin, Dr" w:date="2019-07-18T23:45:00Z">
        <w:r w:rsidR="00AD6740">
          <w:t xml:space="preserve"> computational studies</w:t>
        </w:r>
      </w:ins>
      <w:ins w:id="206" w:author="Rustam Khaliullin, Dr" w:date="2019-07-19T16:12:00Z">
        <w:r w:rsidR="00E746D8">
          <w:t>,</w:t>
        </w:r>
      </w:ins>
      <w:ins w:id="207" w:author="Rustam Khaliullin, Dr" w:date="2019-07-19T15:52:00Z">
        <w:r>
          <w:t xml:space="preserve"> which </w:t>
        </w:r>
      </w:ins>
      <w:ins w:id="208" w:author="Rustam Khaliullin, Dr" w:date="2019-07-19T16:16:00Z">
        <w:r w:rsidR="00E746D8">
          <w:t>indicate</w:t>
        </w:r>
      </w:ins>
      <w:ins w:id="209" w:author="Rustam Khaliullin, Dr" w:date="2019-07-19T15:52:00Z">
        <w:r>
          <w:t xml:space="preserve"> that </w:t>
        </w:r>
      </w:ins>
      <w:ins w:id="210" w:author="Rustam Khaliullin, Dr" w:date="2019-07-19T16:16:00Z">
        <w:r w:rsidR="00E746D8">
          <w:t>a</w:t>
        </w:r>
      </w:ins>
      <w:ins w:id="211" w:author="Rustam Khaliullin, Dr" w:date="2019-07-19T16:09:00Z">
        <w:r w:rsidR="00E746D8">
          <w:t xml:space="preserve"> 2</w:t>
        </w:r>
      </w:ins>
      <w:ins w:id="212" w:author="Rustam Khaliullin, Dr" w:date="2019-07-19T17:30:00Z">
        <w:r w:rsidR="008E0BA2">
          <w:t>×</w:t>
        </w:r>
      </w:ins>
      <w:ins w:id="213" w:author="Rustam Khaliullin, Dr" w:date="2019-07-19T16:09:00Z">
        <w:r w:rsidR="00E746D8">
          <w:t xml:space="preserve">2 </w:t>
        </w:r>
      </w:ins>
      <w:ins w:id="214" w:author="Rustam Khaliullin, Dr" w:date="2019-07-19T16:10:00Z">
        <w:r w:rsidR="00E746D8">
          <w:t xml:space="preserve">surface unit cell </w:t>
        </w:r>
      </w:ins>
      <w:ins w:id="215" w:author="Rustam Khaliullin, Dr" w:date="2019-07-19T16:19:00Z">
        <w:r w:rsidR="00DA6189">
          <w:t xml:space="preserve">with one Ga adatom in an H3 site </w:t>
        </w:r>
      </w:ins>
      <w:ins w:id="216" w:author="Rustam Khaliullin, Dr" w:date="2019-07-19T16:20:00Z">
        <w:r w:rsidR="00DA6189">
          <w:t xml:space="preserve">(Figure RZK3) </w:t>
        </w:r>
      </w:ins>
      <w:ins w:id="217" w:author="Rustam Khaliullin, Dr" w:date="2019-07-19T16:10:00Z">
        <w:r w:rsidR="00E746D8">
          <w:t xml:space="preserve">is </w:t>
        </w:r>
      </w:ins>
      <w:ins w:id="218" w:author="Rustam Khaliullin, Dr" w:date="2019-07-19T16:16:00Z">
        <w:r w:rsidR="00E746D8">
          <w:t xml:space="preserve">the most stable </w:t>
        </w:r>
      </w:ins>
      <w:ins w:id="219" w:author="Rustam Khaliullin, Dr" w:date="2019-07-19T16:18:00Z">
        <w:r w:rsidR="00DA6189">
          <w:t>surface reconstruction under N-rich conditions</w:t>
        </w:r>
      </w:ins>
      <w:ins w:id="220" w:author="Rustam Khaliullin, Dr" w:date="2019-07-18T20:53:00Z">
        <w:r w:rsidR="00036B21">
          <w:t xml:space="preserve"> </w:t>
        </w:r>
      </w:ins>
      <w:ins w:id="221" w:author="Rustam Khaliullin, Dr" w:date="2019-07-19T16:13:00Z">
        <w:r w:rsidR="00E746D8">
          <w:t xml:space="preserve">[RZK1,RZK2]. </w:t>
        </w:r>
      </w:ins>
      <w:ins w:id="222" w:author="Rustam Khaliullin, Dr" w:date="2019-07-19T16:33:00Z">
        <w:r w:rsidR="00845040">
          <w:t xml:space="preserve">The </w:t>
        </w:r>
      </w:ins>
      <w:ins w:id="223" w:author="Rustam Khaliullin, Dr" w:date="2019-07-19T17:14:00Z">
        <w:r w:rsidR="00887FA0">
          <w:t>slab</w:t>
        </w:r>
      </w:ins>
      <w:ins w:id="224" w:author="Rustam Khaliullin, Dr" w:date="2019-07-19T17:15:00Z">
        <w:r w:rsidR="00887FA0">
          <w:t xml:space="preserve"> </w:t>
        </w:r>
      </w:ins>
      <w:ins w:id="225" w:author="Rustam Khaliullin, Dr" w:date="2019-07-19T17:32:00Z">
        <w:r w:rsidR="008E0BA2">
          <w:t>with</w:t>
        </w:r>
      </w:ins>
      <w:ins w:id="226" w:author="Rustam Khaliullin, Dr" w:date="2019-07-19T17:31:00Z">
        <w:r w:rsidR="008E0BA2">
          <w:t xml:space="preserve"> the surface</w:t>
        </w:r>
      </w:ins>
      <w:ins w:id="227" w:author="Rustam Khaliullin, Dr" w:date="2019-07-19T17:29:00Z">
        <w:r w:rsidR="008E0BA2">
          <w:t xml:space="preserve"> </w:t>
        </w:r>
      </w:ins>
      <w:ins w:id="228" w:author="Rustam Khaliullin, Dr" w:date="2019-07-19T17:32:00Z">
        <w:r w:rsidR="008E0BA2">
          <w:t xml:space="preserve">of </w:t>
        </w:r>
      </w:ins>
      <w:ins w:id="229" w:author="Rustam Khaliullin, Dr" w:date="2019-07-19T17:29:00Z">
        <w:r w:rsidR="008E0BA2">
          <w:t xml:space="preserve">4×4 </w:t>
        </w:r>
      </w:ins>
      <w:ins w:id="230" w:author="Rustam Khaliullin, Dr" w:date="2019-07-19T17:30:00Z">
        <w:r w:rsidR="008E0BA2">
          <w:t xml:space="preserve">surface unit cells </w:t>
        </w:r>
      </w:ins>
      <w:ins w:id="231" w:author="Rustam Khaliullin, Dr" w:date="2019-07-19T17:33:00Z">
        <w:r w:rsidR="008E0BA2">
          <w:t xml:space="preserve">containing four Ga adatoms </w:t>
        </w:r>
      </w:ins>
      <w:ins w:id="232" w:author="Rustam Khaliullin, Dr" w:date="2019-07-19T17:32:00Z">
        <w:r w:rsidR="008E0BA2">
          <w:t xml:space="preserve">and </w:t>
        </w:r>
      </w:ins>
      <w:ins w:id="233" w:author="Rustam Khaliullin, Dr" w:date="2019-07-19T16:33:00Z">
        <w:r w:rsidR="00845040">
          <w:t xml:space="preserve">the depth of </w:t>
        </w:r>
      </w:ins>
      <w:ins w:id="234" w:author="Rustam Khaliullin, Dr" w:date="2019-07-19T17:30:00Z">
        <w:r w:rsidR="008E0BA2">
          <w:t xml:space="preserve">three </w:t>
        </w:r>
      </w:ins>
      <w:ins w:id="235" w:author="Rustam Khaliullin, Dr" w:date="2019-07-19T17:31:00Z">
        <w:r w:rsidR="008E0BA2">
          <w:t>cell</w:t>
        </w:r>
      </w:ins>
      <w:ins w:id="236" w:author="Rustam Khaliullin, Dr" w:date="2019-07-19T17:32:00Z">
        <w:r w:rsidR="008E0BA2">
          <w:t xml:space="preserve">s </w:t>
        </w:r>
      </w:ins>
      <w:ins w:id="237" w:author="Rustam Khaliullin, Dr" w:date="2019-07-19T17:34:00Z">
        <w:r w:rsidR="008E0BA2">
          <w:t xml:space="preserve">was </w:t>
        </w:r>
      </w:ins>
      <w:ins w:id="238" w:author="Rustam Khaliullin, Dr" w:date="2019-07-19T17:36:00Z">
        <w:r w:rsidR="008E0BA2">
          <w:t xml:space="preserve">built to represent the </w:t>
        </w:r>
      </w:ins>
      <w:ins w:id="239" w:author="Rustam Khaliullin, Dr" w:date="2019-07-19T17:37:00Z">
        <w:r w:rsidR="008E0BA2">
          <w:t xml:space="preserve">NW </w:t>
        </w:r>
      </w:ins>
      <w:ins w:id="240" w:author="Rustam Khaliullin, Dr" w:date="2019-07-19T17:36:00Z">
        <w:r w:rsidR="008E0BA2">
          <w:t>surface</w:t>
        </w:r>
      </w:ins>
      <w:ins w:id="241" w:author="Rustam Khaliullin, Dr" w:date="2019-07-19T17:28:00Z">
        <w:r w:rsidR="008E0BA2">
          <w:t xml:space="preserve">. </w:t>
        </w:r>
      </w:ins>
      <w:ins w:id="242" w:author="Rustam Khaliullin, Dr" w:date="2019-07-19T17:35:00Z">
        <w:r w:rsidR="008E0BA2">
          <w:t xml:space="preserve">The opposite (inactive) gallium terminated +c-plane </w:t>
        </w:r>
      </w:ins>
      <w:ins w:id="243" w:author="Rustam Khaliullin, Dr" w:date="2019-07-19T17:36:00Z">
        <w:r w:rsidR="008E0BA2">
          <w:t xml:space="preserve">of the slab </w:t>
        </w:r>
      </w:ins>
      <w:ins w:id="244" w:author="Rustam Khaliullin, Dr" w:date="2019-07-19T17:35:00Z">
        <w:r w:rsidR="008E0BA2">
          <w:t>was passivated with nitrogen adatoms located in H3 sites directly under Ga adatoms</w:t>
        </w:r>
      </w:ins>
      <w:ins w:id="245" w:author="Rustam Khaliullin, Dr" w:date="2019-07-19T17:38:00Z">
        <w:r w:rsidR="00011898">
          <w:t xml:space="preserve"> [RZK1, RZK2]</w:t>
        </w:r>
      </w:ins>
      <w:ins w:id="246" w:author="Rustam Khaliullin, Dr" w:date="2019-07-19T17:35:00Z">
        <w:r w:rsidR="008E0BA2">
          <w:t xml:space="preserve">. </w:t>
        </w:r>
      </w:ins>
      <w:ins w:id="247" w:author="Rustam Khaliullin, Dr" w:date="2019-07-19T17:37:00Z">
        <w:r w:rsidR="00011898">
          <w:t>T</w:t>
        </w:r>
      </w:ins>
      <w:ins w:id="248" w:author="Rustam Khaliullin, Dr" w:date="2019-07-19T17:05:00Z">
        <w:r w:rsidR="004E7223">
          <w:t xml:space="preserve">he spin-unrestricted </w:t>
        </w:r>
      </w:ins>
      <w:ins w:id="249" w:author="Rustam Khaliullin, Dr" w:date="2019-07-19T17:45:00Z">
        <w:r w:rsidR="00011898">
          <w:t xml:space="preserve">DFT </w:t>
        </w:r>
      </w:ins>
      <w:ins w:id="250" w:author="Rustam Khaliullin, Dr" w:date="2019-07-19T17:05:00Z">
        <w:r w:rsidR="004E7223">
          <w:t xml:space="preserve">calculations </w:t>
        </w:r>
      </w:ins>
      <w:ins w:id="251" w:author="Rustam Khaliullin, Dr" w:date="2019-07-19T17:06:00Z">
        <w:r w:rsidR="004E7223">
          <w:t xml:space="preserve">result in </w:t>
        </w:r>
      </w:ins>
      <w:ins w:id="252" w:author="Rustam Khaliullin, Dr" w:date="2019-07-19T17:38:00Z">
        <w:r w:rsidR="00011898">
          <w:t>no unpaired electrons</w:t>
        </w:r>
      </w:ins>
      <w:ins w:id="253" w:author="Rustam Khaliullin, Dr" w:date="2019-07-19T17:40:00Z">
        <w:r w:rsidR="00011898">
          <w:t xml:space="preserve"> </w:t>
        </w:r>
      </w:ins>
      <w:ins w:id="254" w:author="Rustam Khaliullin, Dr" w:date="2019-07-19T17:43:00Z">
        <w:r w:rsidR="00011898">
          <w:t xml:space="preserve">in the slab </w:t>
        </w:r>
      </w:ins>
      <w:ins w:id="255" w:author="Rustam Khaliullin, Dr" w:date="2019-07-19T17:40:00Z">
        <w:r w:rsidR="00011898">
          <w:t>(</w:t>
        </w:r>
      </w:ins>
      <w:ins w:id="256" w:author="Rustam Khaliullin, Dr" w:date="2019-07-19T17:43:00Z">
        <w:r w:rsidR="00011898">
          <w:t xml:space="preserve">i.e. </w:t>
        </w:r>
      </w:ins>
      <m:oMath>
        <m:d>
          <m:dPr>
            <m:begChr m:val="〈"/>
            <m:endChr m:val="〉"/>
            <m:ctrlPr>
              <w:ins w:id="257" w:author="Rustam Khaliullin, Dr" w:date="2019-07-19T17:42:00Z">
                <w:rPr>
                  <w:rFonts w:ascii="Cambria Math" w:hAnsi="Cambria Math"/>
                  <w:i/>
                </w:rPr>
              </w:ins>
            </m:ctrlPr>
          </m:dPr>
          <m:e>
            <m:sSup>
              <m:sSupPr>
                <m:ctrlPr>
                  <w:ins w:id="258" w:author="Rustam Khaliullin, Dr" w:date="2019-07-19T17:42:00Z">
                    <w:rPr>
                      <w:rFonts w:ascii="Cambria Math" w:hAnsi="Cambria Math"/>
                      <w:i/>
                    </w:rPr>
                  </w:ins>
                </m:ctrlPr>
              </m:sSupPr>
              <m:e>
                <m:r>
                  <w:ins w:id="259" w:author="Rustam Khaliullin, Dr" w:date="2019-07-19T17:42:00Z">
                    <w:rPr>
                      <w:rFonts w:ascii="Cambria Math" w:hAnsi="Cambria Math"/>
                    </w:rPr>
                    <m:t>S</m:t>
                  </w:ins>
                </m:r>
              </m:e>
              <m:sup>
                <m:r>
                  <w:ins w:id="260" w:author="Rustam Khaliullin, Dr" w:date="2019-07-19T17:42:00Z">
                    <w:rPr>
                      <w:rFonts w:ascii="Cambria Math" w:hAnsi="Cambria Math"/>
                    </w:rPr>
                    <m:t>2</m:t>
                  </w:ins>
                </m:r>
              </m:sup>
            </m:sSup>
          </m:e>
        </m:d>
        <m:r>
          <w:ins w:id="261" w:author="Rustam Khaliullin, Dr" w:date="2019-07-19T17:43:00Z">
            <w:rPr>
              <w:rFonts w:ascii="Cambria Math" w:hAnsi="Cambria Math"/>
            </w:rPr>
            <m:t>=0</m:t>
          </w:ins>
        </m:r>
      </m:oMath>
      <w:ins w:id="262" w:author="Rustam Khaliullin, Dr" w:date="2019-07-19T17:40:00Z">
        <w:r w:rsidR="00011898">
          <w:t>)</w:t>
        </w:r>
      </w:ins>
      <w:ins w:id="263" w:author="Rustam Khaliullin, Dr" w:date="2019-07-19T17:38:00Z">
        <w:r w:rsidR="00011898">
          <w:t xml:space="preserve"> </w:t>
        </w:r>
      </w:ins>
      <w:ins w:id="264" w:author="Rustam Khaliullin, Dr" w:date="2019-07-19T17:43:00Z">
        <w:r w:rsidR="00011898">
          <w:t xml:space="preserve">and </w:t>
        </w:r>
      </w:ins>
      <w:ins w:id="265" w:author="Rustam Khaliullin, Dr" w:date="2019-07-19T17:45:00Z">
        <w:r w:rsidR="00011898">
          <w:t xml:space="preserve">thus </w:t>
        </w:r>
      </w:ins>
      <w:ins w:id="266" w:author="Rustam Khaliullin, Dr" w:date="2019-07-19T17:43:00Z">
        <w:r w:rsidR="00011898">
          <w:t xml:space="preserve">confirm that the model satisfies </w:t>
        </w:r>
      </w:ins>
      <w:ins w:id="267" w:author="Rustam Khaliullin, Dr" w:date="2019-07-19T17:44:00Z">
        <w:r w:rsidR="00011898">
          <w:t>the electron counting rule</w:t>
        </w:r>
      </w:ins>
      <w:ins w:id="268" w:author="Rustam Khaliullin, Dr" w:date="2019-07-21T21:12:00Z">
        <w:r w:rsidR="00FD2893">
          <w:t>,</w:t>
        </w:r>
      </w:ins>
      <w:ins w:id="269" w:author="Rustam Khaliullin, Dr" w:date="2019-07-19T17:45:00Z">
        <w:r w:rsidR="00011898">
          <w:t xml:space="preserve"> indicative of surface stability [</w:t>
        </w:r>
      </w:ins>
      <w:ins w:id="270" w:author="Rustam Khaliullin, Dr" w:date="2019-07-19T17:46:00Z">
        <w:r w:rsidR="00011898">
          <w:t>RZK1</w:t>
        </w:r>
      </w:ins>
      <w:ins w:id="271" w:author="Rustam Khaliullin, Dr" w:date="2019-07-19T17:45:00Z">
        <w:r w:rsidR="00011898">
          <w:t>].</w:t>
        </w:r>
      </w:ins>
      <w:ins w:id="272" w:author="Rustam Khaliullin, Dr" w:date="2019-07-21T21:12:00Z">
        <w:r w:rsidR="00FD2893">
          <w:t xml:space="preserve"> </w:t>
        </w:r>
      </w:ins>
      <w:ins w:id="273" w:author="Rustam Khaliullin, Dr" w:date="2019-07-21T21:18:00Z">
        <w:r w:rsidR="00FD2893">
          <w:t>The</w:t>
        </w:r>
      </w:ins>
      <w:ins w:id="274" w:author="Rustam Khaliullin, Dr" w:date="2019-07-21T21:19:00Z">
        <w:r w:rsidR="00FD2893">
          <w:t xml:space="preserve"> methanol dimer configuration </w:t>
        </w:r>
      </w:ins>
      <w:ins w:id="275" w:author="Rustam Khaliullin, Dr" w:date="2019-07-21T21:20:00Z">
        <w:r w:rsidR="00FD2893">
          <w:t>with the lowest energy is shown in Figure RZK</w:t>
        </w:r>
      </w:ins>
      <w:ins w:id="276" w:author="Rustam Khaliullin, Dr" w:date="2019-07-21T21:24:00Z">
        <w:r w:rsidR="005B660E">
          <w:t>3 as structure ZZZ2</w:t>
        </w:r>
      </w:ins>
      <w:ins w:id="277" w:author="Rustam Khaliullin, Dr" w:date="2019-07-21T21:23:00Z">
        <w:r w:rsidR="005B660E">
          <w:t xml:space="preserve">. </w:t>
        </w:r>
      </w:ins>
      <w:ins w:id="278" w:author="Rustam Khaliullin, Dr" w:date="2019-07-21T21:13:00Z">
        <w:r w:rsidR="00FD2893">
          <w:t>surface</w:t>
        </w:r>
      </w:ins>
      <w:ins w:id="279" w:author="Rustam Khaliullin, Dr" w:date="2019-07-21T21:19:00Z">
        <w:r w:rsidR="00FD2893">
          <w:t xml:space="preserve"> contains two non-equivalent </w:t>
        </w:r>
      </w:ins>
    </w:p>
    <w:p w14:paraId="5254A1E8" w14:textId="2E8AB9F6" w:rsidR="004E7223" w:rsidRDefault="00FD2893" w:rsidP="00FD2893">
      <w:pPr>
        <w:pStyle w:val="TAMainText"/>
        <w:rPr>
          <w:ins w:id="280" w:author="Rustam Khaliullin, Dr" w:date="2019-07-19T17:02:00Z"/>
        </w:rPr>
      </w:pPr>
      <w:ins w:id="281" w:author="Rustam Khaliullin, Dr" w:date="2019-07-21T21:13:00Z">
        <w:r>
          <w:t xml:space="preserve">It has been found that </w:t>
        </w:r>
      </w:ins>
      <w:ins w:id="282" w:author="Rustam Khaliullin, Dr" w:date="2019-07-19T17:49:00Z">
        <w:r w:rsidR="00681B32">
          <w:t xml:space="preserve">Methanol dimer. </w:t>
        </w:r>
      </w:ins>
      <w:ins w:id="283" w:author="Rustam Khaliullin, Dr" w:date="2019-07-19T17:47:00Z">
        <w:r w:rsidR="006C2C30">
          <w:t>Upon</w:t>
        </w:r>
        <w:r w:rsidR="00681B32">
          <w:t xml:space="preserve"> </w:t>
        </w:r>
      </w:ins>
      <w:ins w:id="284" w:author="Rustam Khaliullin, Dr" w:date="2019-07-19T17:48:00Z">
        <w:r w:rsidR="00681B32">
          <w:t xml:space="preserve">a series of constrained </w:t>
        </w:r>
      </w:ins>
      <w:ins w:id="285" w:author="Rustam Khaliullin, Dr" w:date="2019-07-19T17:47:00Z">
        <w:r w:rsidR="00681B32">
          <w:t>geometry optimization</w:t>
        </w:r>
      </w:ins>
      <w:ins w:id="286" w:author="Rustam Khaliullin, Dr" w:date="2019-07-19T17:53:00Z">
        <w:r w:rsidR="00681B32">
          <w:t>s</w:t>
        </w:r>
      </w:ins>
      <w:ins w:id="287" w:author="Rustam Khaliullin, Dr" w:date="2019-07-19T17:47:00Z">
        <w:r w:rsidR="00681B32">
          <w:t xml:space="preserve"> </w:t>
        </w:r>
      </w:ins>
      <w:ins w:id="288" w:author="Rustam Khaliullin, Dr" w:date="2019-07-19T17:48:00Z">
        <w:r w:rsidR="00681B32">
          <w:t xml:space="preserve">with </w:t>
        </w:r>
      </w:ins>
      <w:ins w:id="289" w:author="Rustam Khaliullin, Dr" w:date="2019-07-19T17:51:00Z">
        <w:r w:rsidR="00681B32">
          <w:t xml:space="preserve">the </w:t>
        </w:r>
      </w:ins>
      <w:ins w:id="290" w:author="Rustam Khaliullin, Dr" w:date="2019-07-19T17:48:00Z">
        <w:r w:rsidR="00681B32">
          <w:t xml:space="preserve">N…H </w:t>
        </w:r>
      </w:ins>
      <w:ins w:id="291" w:author="Rustam Khaliullin, Dr" w:date="2019-07-19T17:51:00Z">
        <w:r w:rsidR="00681B32">
          <w:t xml:space="preserve">distance </w:t>
        </w:r>
      </w:ins>
      <w:ins w:id="292" w:author="Rustam Khaliullin, Dr" w:date="2019-07-19T17:48:00Z">
        <w:r w:rsidR="00681B32">
          <w:t xml:space="preserve">fixed to decreasing values </w:t>
        </w:r>
      </w:ins>
      <w:ins w:id="293" w:author="Rustam Khaliullin, Dr" w:date="2019-07-19T17:51:00Z">
        <w:r w:rsidR="00681B32">
          <w:t>from ZZZ </w:t>
        </w:r>
      </w:ins>
      <w:ins w:id="294" w:author="Rustam Khaliullin, Dr" w:date="2019-07-19T17:52:00Z">
        <w:r w:rsidR="00681B32">
          <w:t xml:space="preserve">Å </w:t>
        </w:r>
      </w:ins>
      <w:ins w:id="295" w:author="Rustam Khaliullin, Dr" w:date="2019-07-19T17:51:00Z">
        <w:r w:rsidR="00681B32">
          <w:t>(</w:t>
        </w:r>
      </w:ins>
      <w:ins w:id="296" w:author="Rustam Khaliullin, Dr" w:date="2019-07-19T17:52:00Z">
        <w:r w:rsidR="00681B32">
          <w:t>relaxed methanol dimer</w:t>
        </w:r>
      </w:ins>
      <w:ins w:id="297" w:author="Rustam Khaliullin, Dr" w:date="2019-07-19T17:51:00Z">
        <w:r w:rsidR="00681B32">
          <w:t xml:space="preserve">) </w:t>
        </w:r>
      </w:ins>
      <w:ins w:id="298" w:author="Rustam Khaliullin, Dr" w:date="2019-07-19T17:52:00Z">
        <w:r w:rsidR="00681B32">
          <w:t>to 1.0 Å</w:t>
        </w:r>
      </w:ins>
      <w:ins w:id="299" w:author="Rustam Khaliullin, Dr" w:date="2019-07-19T17:53:00Z">
        <w:r w:rsidR="00681B32">
          <w:t xml:space="preserve"> (completely transferred H)</w:t>
        </w:r>
      </w:ins>
      <w:ins w:id="300" w:author="Rustam Khaliullin, Dr" w:date="2019-07-19T17:48:00Z">
        <w:r w:rsidR="00681B32">
          <w:t xml:space="preserve">, </w:t>
        </w:r>
      </w:ins>
      <w:ins w:id="301" w:author="Rustam Khaliullin, Dr" w:date="2019-07-19T17:53:00Z">
        <w:r w:rsidR="00681B32">
          <w:t xml:space="preserve">[ZZZ this is to mimic </w:t>
        </w:r>
      </w:ins>
      <w:ins w:id="302" w:author="Rustam Khaliullin, Dr" w:date="2019-07-19T17:54:00Z">
        <w:r w:rsidR="00681B32">
          <w:t xml:space="preserve">the structure relaxation </w:t>
        </w:r>
      </w:ins>
      <w:ins w:id="303" w:author="Rustam Khaliullin, Dr" w:date="2019-07-19T17:55:00Z">
        <w:r w:rsidR="00681B32">
          <w:t xml:space="preserve">after </w:t>
        </w:r>
      </w:ins>
      <w:ins w:id="304" w:author="Rustam Khaliullin, Dr" w:date="2019-07-19T17:54:00Z">
        <w:r w:rsidR="00681B32">
          <w:t xml:space="preserve">C-H bond </w:t>
        </w:r>
      </w:ins>
      <w:ins w:id="305" w:author="Rustam Khaliullin, Dr" w:date="2019-07-19T17:55:00Z">
        <w:r w:rsidR="00681B32">
          <w:t>is broken by photogenerated electrons localized on N atoms of the surface</w:t>
        </w:r>
      </w:ins>
      <w:ins w:id="306" w:author="Rustam Khaliullin, Dr" w:date="2019-07-19T17:53:00Z">
        <w:r w:rsidR="00681B32">
          <w:t xml:space="preserve">] </w:t>
        </w:r>
      </w:ins>
      <w:ins w:id="307" w:author="Rustam Khaliullin, Dr" w:date="2019-07-19T17:48:00Z">
        <w:r w:rsidR="00681B32">
          <w:lastRenderedPageBreak/>
          <w:t>the meth</w:t>
        </w:r>
      </w:ins>
      <w:ins w:id="308" w:author="Rustam Khaliullin, Dr" w:date="2019-07-19T17:49:00Z">
        <w:r w:rsidR="00681B32">
          <w:t xml:space="preserve">anol dimer undergoes a transformation into the structure shown </w:t>
        </w:r>
      </w:ins>
      <w:ins w:id="309" w:author="Rustam Khaliullin, Dr" w:date="2019-07-19T17:50:00Z">
        <w:r w:rsidR="00681B32">
          <w:t xml:space="preserve">in ZZZ. </w:t>
        </w:r>
      </w:ins>
      <w:ins w:id="310" w:author="Rustam Khaliullin, Dr" w:date="2019-07-19T17:56:00Z">
        <w:r w:rsidR="00681B32">
          <w:t>The transformation is accompanied by the energy lo</w:t>
        </w:r>
      </w:ins>
      <w:ins w:id="311" w:author="Rustam Khaliullin, Dr" w:date="2019-07-19T17:57:00Z">
        <w:r w:rsidR="00681B32">
          <w:t xml:space="preserve">wering of ZZZ kJ/mol that indicates that </w:t>
        </w:r>
        <w:r w:rsidR="003034FE">
          <w:t>[despite possible missing exci</w:t>
        </w:r>
      </w:ins>
      <w:ins w:id="312" w:author="Rustam Khaliullin, Dr" w:date="2019-07-19T17:58:00Z">
        <w:r w:rsidR="003034FE">
          <w:t xml:space="preserve">ted-state </w:t>
        </w:r>
      </w:ins>
      <w:ins w:id="313" w:author="Rustam Khaliullin, Dr" w:date="2019-07-19T17:57:00Z">
        <w:r w:rsidR="003034FE">
          <w:t>intermediates]</w:t>
        </w:r>
      </w:ins>
      <w:ins w:id="314" w:author="Rustam Khaliullin, Dr" w:date="2019-07-19T17:58:00Z">
        <w:r w:rsidR="003034FE">
          <w:t xml:space="preserve"> this structure </w:t>
        </w:r>
      </w:ins>
      <w:ins w:id="315" w:author="Rustam Khaliullin, Dr" w:date="2019-07-19T18:01:00Z">
        <w:r w:rsidR="003034FE">
          <w:t>i</w:t>
        </w:r>
      </w:ins>
      <w:ins w:id="316" w:author="Rustam Khaliullin, Dr" w:date="2019-07-19T18:02:00Z">
        <w:r w:rsidR="003034FE">
          <w:t>s</w:t>
        </w:r>
      </w:ins>
      <w:ins w:id="317" w:author="Rustam Khaliullin, Dr" w:date="2019-07-19T18:01:00Z">
        <w:r w:rsidR="003034FE">
          <w:t xml:space="preserve"> the</w:t>
        </w:r>
      </w:ins>
      <w:ins w:id="318" w:author="Rustam Khaliullin, Dr" w:date="2019-07-19T18:02:00Z">
        <w:r w:rsidR="003034FE">
          <w:t>rmodynamically plausible</w:t>
        </w:r>
      </w:ins>
      <w:ins w:id="319" w:author="Rustam Khaliullin, Dr" w:date="2019-07-19T17:58:00Z">
        <w:r w:rsidR="003034FE">
          <w:t>.</w:t>
        </w:r>
      </w:ins>
      <w:ins w:id="320" w:author="Rustam Khaliullin, Dr" w:date="2019-07-19T18:02:00Z">
        <w:r w:rsidR="003034FE">
          <w:t xml:space="preserve"> Role of t</w:t>
        </w:r>
      </w:ins>
      <w:ins w:id="321" w:author="Rustam Khaliullin, Dr" w:date="2019-07-19T18:03:00Z">
        <w:r w:rsidR="003034FE">
          <w:t>he second methanol molecule in the formation of IMX.</w:t>
        </w:r>
      </w:ins>
      <w:ins w:id="322" w:author="Rustam Khaliullin, Dr" w:date="2019-07-19T17:58:00Z">
        <w:r w:rsidR="003034FE">
          <w:t xml:space="preserve"> Figure ZZZ shows that </w:t>
        </w:r>
      </w:ins>
      <w:proofErr w:type="spellStart"/>
      <w:ins w:id="323" w:author="Rustam Khaliullin, Dr" w:date="2019-07-19T17:59:00Z">
        <w:r w:rsidR="003034FE">
          <w:t>InterMediate</w:t>
        </w:r>
        <w:proofErr w:type="spellEnd"/>
        <w:r w:rsidR="003034FE">
          <w:t xml:space="preserve">-X can be </w:t>
        </w:r>
      </w:ins>
      <w:ins w:id="324" w:author="Rustam Khaliullin, Dr" w:date="2019-07-19T18:01:00Z">
        <w:r w:rsidR="003034FE">
          <w:t xml:space="preserve">undergo a C–O bond cleavage and </w:t>
        </w:r>
      </w:ins>
      <w:ins w:id="325" w:author="Rustam Khaliullin, Dr" w:date="2019-07-19T17:59:00Z">
        <w:r w:rsidR="003034FE">
          <w:t xml:space="preserve">transform into even more stable </w:t>
        </w:r>
      </w:ins>
      <w:ins w:id="326" w:author="Rustam Khaliullin, Dr" w:date="2019-07-19T18:00:00Z">
        <w:r w:rsidR="003034FE">
          <w:t>carbene molecule adsorbed on a nitrogen atom.</w:t>
        </w:r>
      </w:ins>
    </w:p>
    <w:p w14:paraId="07D8D46C" w14:textId="1AB41986" w:rsidR="00036B21" w:rsidDel="00851052" w:rsidRDefault="00036B21" w:rsidP="00036B21">
      <w:pPr>
        <w:pStyle w:val="TAMainText"/>
        <w:rPr>
          <w:del w:id="327" w:author="Rustam Khaliullin, Dr" w:date="2019-07-19T16:22:00Z"/>
        </w:rPr>
      </w:pPr>
    </w:p>
    <w:p w14:paraId="10E7F9CB" w14:textId="0B9577FC" w:rsidR="00B72D67" w:rsidRPr="007E277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  <w:highlight w:val="yellow"/>
        </w:rPr>
      </w:pPr>
      <w:r w:rsidRPr="007E2777">
        <w:rPr>
          <w:rFonts w:ascii="Myriad Pro Light" w:hAnsi="Myriad Pro Light"/>
          <w:b/>
          <w:sz w:val="22"/>
          <w:highlight w:val="yellow"/>
        </w:rPr>
        <w:t>DIRECT METHANE TO TOLUENE CONVERSION</w:t>
      </w:r>
    </w:p>
    <w:p w14:paraId="135F2498" w14:textId="292B9BD0" w:rsidR="003D6B88" w:rsidRDefault="00900BDF" w:rsidP="000E206D">
      <w:pPr>
        <w:pStyle w:val="TAMainText"/>
        <w:rPr>
          <w:lang w:eastAsia="zh-CN"/>
        </w:rPr>
      </w:pPr>
      <w:r w:rsidRPr="007E2777">
        <w:rPr>
          <w:highlight w:val="yellow"/>
        </w:rPr>
        <w:t xml:space="preserve">The </w:t>
      </w:r>
      <w:proofErr w:type="spellStart"/>
      <w:r w:rsidRPr="007E2777">
        <w:rPr>
          <w:highlight w:val="yellow"/>
        </w:rPr>
        <w:t>GaN</w:t>
      </w:r>
      <w:proofErr w:type="spellEnd"/>
      <w:r w:rsidRPr="007E2777">
        <w:rPr>
          <w:highlight w:val="yellow"/>
        </w:rPr>
        <w:t xml:space="preserve"> NW catalyst was </w:t>
      </w:r>
      <w:ins w:id="328" w:author="Rustam Khaliullin, Dr" w:date="2019-07-18T13:01:00Z">
        <w:r w:rsidR="00D01D36" w:rsidRPr="007E2777">
          <w:rPr>
            <w:highlight w:val="yellow"/>
          </w:rPr>
          <w:t xml:space="preserve">also </w:t>
        </w:r>
      </w:ins>
      <w:r w:rsidR="009C4E86" w:rsidRPr="007E2777">
        <w:rPr>
          <w:highlight w:val="yellow"/>
        </w:rPr>
        <w:t>previously shown by our group to</w:t>
      </w:r>
      <w:r w:rsidR="00E66AA3" w:rsidRPr="007E2777">
        <w:rPr>
          <w:highlight w:val="yellow"/>
        </w:rPr>
        <w:t xml:space="preserve"> </w:t>
      </w:r>
      <w:del w:id="329" w:author="Rustam Khaliullin, Dr" w:date="2019-07-18T13:01:00Z">
        <w:r w:rsidR="00E66AA3" w:rsidRPr="007E2777" w:rsidDel="00D01D36">
          <w:rPr>
            <w:highlight w:val="yellow"/>
          </w:rPr>
          <w:delText>also</w:delText>
        </w:r>
        <w:r w:rsidR="009C4E86" w:rsidRPr="007E2777" w:rsidDel="00D01D36">
          <w:rPr>
            <w:highlight w:val="yellow"/>
          </w:rPr>
          <w:delText xml:space="preserve"> </w:delText>
        </w:r>
      </w:del>
      <w:r w:rsidR="009C4E86" w:rsidRPr="007E2777">
        <w:rPr>
          <w:highlight w:val="yellow"/>
        </w:rPr>
        <w:t>afford methane conversion to benzene under similar light irradiation</w:t>
      </w:r>
      <w:r w:rsidR="00144D03" w:rsidRPr="007E2777">
        <w:rPr>
          <w:highlight w:val="yellow"/>
          <w:vertAlign w:val="superscript"/>
        </w:rPr>
        <w:t>17</w:t>
      </w:r>
      <w:r w:rsidR="00E66AA3" w:rsidRPr="007E2777">
        <w:rPr>
          <w:highlight w:val="yellow"/>
        </w:rPr>
        <w:t xml:space="preserve">. At this stage, we were </w:t>
      </w:r>
      <w:del w:id="330" w:author="Rustam Khaliullin, Dr" w:date="2019-07-18T13:02:00Z">
        <w:r w:rsidR="00E66AA3" w:rsidRPr="007E2777" w:rsidDel="00D01D36">
          <w:rPr>
            <w:highlight w:val="yellow"/>
          </w:rPr>
          <w:delText xml:space="preserve">very </w:delText>
        </w:r>
      </w:del>
      <w:r w:rsidR="00E66AA3" w:rsidRPr="007E2777">
        <w:rPr>
          <w:highlight w:val="yellow"/>
        </w:rPr>
        <w:t xml:space="preserve">curious about the possibility to combine the methane aromatization with </w:t>
      </w:r>
      <w:r w:rsidR="008A237D" w:rsidRPr="007E2777">
        <w:rPr>
          <w:highlight w:val="yellow"/>
        </w:rPr>
        <w:t>benzene to toluene</w:t>
      </w:r>
      <w:r w:rsidR="00E66AA3" w:rsidRPr="007E2777">
        <w:rPr>
          <w:highlight w:val="yellow"/>
        </w:rPr>
        <w:t xml:space="preserve"> conversion: </w:t>
      </w:r>
      <w:r w:rsidR="002647A1" w:rsidRPr="007E2777">
        <w:rPr>
          <w:highlight w:val="yellow"/>
        </w:rPr>
        <w:t>to directly synthesize toluene from methane</w:t>
      </w:r>
      <w:r w:rsidR="00972099" w:rsidRPr="007E2777">
        <w:rPr>
          <w:highlight w:val="yellow"/>
        </w:rPr>
        <w:t xml:space="preserve"> (Figure 5A)</w:t>
      </w:r>
      <w:r w:rsidR="002647A1" w:rsidRPr="007E2777">
        <w:rPr>
          <w:highlight w:val="yellow"/>
        </w:rPr>
        <w:t xml:space="preserve">. We </w:t>
      </w:r>
      <w:r w:rsidR="009D68A7" w:rsidRPr="007E2777">
        <w:rPr>
          <w:highlight w:val="yellow"/>
        </w:rPr>
        <w:t xml:space="preserve">then </w:t>
      </w:r>
      <w:r w:rsidR="00C879B3" w:rsidRPr="007E2777">
        <w:rPr>
          <w:highlight w:val="yellow"/>
        </w:rPr>
        <w:t xml:space="preserve">introduced </w:t>
      </w:r>
      <w:r w:rsidR="007B33C7" w:rsidRPr="007E2777">
        <w:rPr>
          <w:highlight w:val="yellow"/>
        </w:rPr>
        <w:t>0.1 mmol UHP (&gt; 99.999 %) methane</w:t>
      </w:r>
      <w:r w:rsidR="00B403E1" w:rsidRPr="007E2777">
        <w:rPr>
          <w:highlight w:val="yellow"/>
        </w:rPr>
        <w:t xml:space="preserve"> and 2 </w:t>
      </w:r>
      <w:proofErr w:type="spellStart"/>
      <w:r w:rsidR="00B403E1" w:rsidRPr="007E2777">
        <w:rPr>
          <w:highlight w:val="yellow"/>
          <w:lang w:eastAsia="zh-CN"/>
        </w:rPr>
        <w:t>μL</w:t>
      </w:r>
      <w:proofErr w:type="spellEnd"/>
      <w:r w:rsidR="00CB4078" w:rsidRPr="007E2777">
        <w:rPr>
          <w:highlight w:val="yellow"/>
          <w:lang w:eastAsia="zh-CN"/>
        </w:rPr>
        <w:t xml:space="preserve"> methanol into the same reactor under the optimized condition using</w:t>
      </w:r>
      <w:r w:rsidR="00AE4BAC" w:rsidRPr="007E2777">
        <w:rPr>
          <w:highlight w:val="yellow"/>
          <w:lang w:eastAsia="zh-CN"/>
        </w:rPr>
        <w:t xml:space="preserve"> 3.5 cm</w:t>
      </w:r>
      <w:r w:rsidR="00AE4BAC" w:rsidRPr="007E2777">
        <w:rPr>
          <w:highlight w:val="yellow"/>
          <w:vertAlign w:val="superscript"/>
          <w:lang w:eastAsia="zh-CN"/>
        </w:rPr>
        <w:t>2</w:t>
      </w:r>
      <w:r w:rsidR="00AE4BAC" w:rsidRPr="007E2777">
        <w:rPr>
          <w:highlight w:val="yellow"/>
          <w:lang w:eastAsia="zh-CN"/>
        </w:rPr>
        <w:t xml:space="preserve"> slice of</w:t>
      </w:r>
      <w:r w:rsidR="00CB4078" w:rsidRPr="007E2777">
        <w:rPr>
          <w:highlight w:val="yellow"/>
          <w:lang w:eastAsia="zh-CN"/>
        </w:rPr>
        <w:t xml:space="preserve"> </w:t>
      </w:r>
      <w:r w:rsidR="00CB4078" w:rsidRPr="007E2777">
        <w:rPr>
          <w:i/>
          <w:highlight w:val="yellow"/>
          <w:lang w:eastAsia="zh-CN"/>
        </w:rPr>
        <w:t>p-</w:t>
      </w:r>
      <w:proofErr w:type="spellStart"/>
      <w:r w:rsidR="00CB4078" w:rsidRPr="007E2777">
        <w:rPr>
          <w:highlight w:val="yellow"/>
          <w:lang w:eastAsia="zh-CN"/>
        </w:rPr>
        <w:t>GaN</w:t>
      </w:r>
      <w:proofErr w:type="spellEnd"/>
      <w:r w:rsidR="00CB4078" w:rsidRPr="007E2777">
        <w:rPr>
          <w:highlight w:val="yellow"/>
          <w:lang w:eastAsia="zh-CN"/>
        </w:rPr>
        <w:t xml:space="preserve"> NW as catalyst</w:t>
      </w:r>
      <w:r w:rsidR="00716172" w:rsidRPr="007E2777">
        <w:rPr>
          <w:highlight w:val="yellow"/>
          <w:lang w:eastAsia="zh-CN"/>
        </w:rPr>
        <w:t xml:space="preserve"> (0.35 mg)</w:t>
      </w:r>
      <w:r w:rsidR="00CB4078" w:rsidRPr="007E2777">
        <w:rPr>
          <w:highlight w:val="yellow"/>
          <w:lang w:eastAsia="zh-CN"/>
        </w:rPr>
        <w:t>.</w:t>
      </w:r>
      <w:r w:rsidR="00DC585E" w:rsidRPr="007E2777">
        <w:rPr>
          <w:highlight w:val="yellow"/>
          <w:lang w:eastAsia="zh-CN"/>
        </w:rPr>
        <w:t xml:space="preserve"> </w:t>
      </w:r>
      <w:r w:rsidR="006B398A" w:rsidRPr="007E2777">
        <w:rPr>
          <w:highlight w:val="yellow"/>
          <w:lang w:eastAsia="zh-CN"/>
        </w:rPr>
        <w:t xml:space="preserve">It was shown on GC-MS that </w:t>
      </w:r>
      <w:r w:rsidR="00302D61" w:rsidRPr="007E2777">
        <w:rPr>
          <w:highlight w:val="yellow"/>
          <w:lang w:eastAsia="zh-CN"/>
        </w:rPr>
        <w:t xml:space="preserve">0.75 </w:t>
      </w:r>
      <w:proofErr w:type="spellStart"/>
      <w:r w:rsidR="00302D61" w:rsidRPr="007E2777">
        <w:rPr>
          <w:highlight w:val="yellow"/>
          <w:lang w:eastAsia="zh-CN"/>
        </w:rPr>
        <w:t>μmol</w:t>
      </w:r>
      <w:proofErr w:type="spellEnd"/>
      <w:r w:rsidR="00302D61" w:rsidRPr="007E2777">
        <w:rPr>
          <w:highlight w:val="yellow"/>
          <w:lang w:eastAsia="zh-CN"/>
        </w:rPr>
        <w:t xml:space="preserve"> toluene was generated</w:t>
      </w:r>
      <w:r w:rsidR="005830E7" w:rsidRPr="007E2777">
        <w:rPr>
          <w:highlight w:val="yellow"/>
          <w:lang w:eastAsia="zh-CN"/>
        </w:rPr>
        <w:t xml:space="preserve">, giving </w:t>
      </w:r>
      <w:r w:rsidR="00211A5E" w:rsidRPr="007E2777">
        <w:rPr>
          <w:highlight w:val="yellow"/>
          <w:lang w:eastAsia="zh-CN"/>
        </w:rPr>
        <w:t xml:space="preserve">179 </w:t>
      </w:r>
      <w:r w:rsidR="00E342E9" w:rsidRPr="007E2777">
        <w:rPr>
          <w:highlight w:val="yellow"/>
          <w:lang w:eastAsia="zh-CN"/>
        </w:rPr>
        <w:t>μmol·g</w:t>
      </w:r>
      <w:r w:rsidR="00E342E9" w:rsidRPr="007E2777">
        <w:rPr>
          <w:highlight w:val="yellow"/>
          <w:vertAlign w:val="subscript"/>
          <w:lang w:eastAsia="zh-CN"/>
        </w:rPr>
        <w:t>cat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E342E9" w:rsidRPr="007E2777">
        <w:rPr>
          <w:highlight w:val="yellow"/>
          <w:lang w:eastAsia="zh-CN"/>
        </w:rPr>
        <w:t>·h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302D61" w:rsidRPr="007E2777">
        <w:rPr>
          <w:highlight w:val="yellow"/>
          <w:lang w:eastAsia="zh-CN"/>
        </w:rPr>
        <w:t xml:space="preserve"> </w:t>
      </w:r>
      <w:r w:rsidR="004F05EB" w:rsidRPr="007E2777">
        <w:rPr>
          <w:highlight w:val="yellow"/>
          <w:lang w:eastAsia="zh-CN"/>
        </w:rPr>
        <w:t>catalyst efficiency</w:t>
      </w:r>
      <w:r w:rsidR="00972099" w:rsidRPr="007E2777">
        <w:rPr>
          <w:highlight w:val="yellow"/>
          <w:lang w:eastAsia="zh-CN"/>
        </w:rPr>
        <w:t xml:space="preserve"> (Figure 5B)</w:t>
      </w:r>
      <w:r w:rsidR="004F05EB" w:rsidRPr="007E2777">
        <w:rPr>
          <w:highlight w:val="yellow"/>
          <w:lang w:eastAsia="zh-CN"/>
        </w:rPr>
        <w:t xml:space="preserve">. </w:t>
      </w:r>
      <w:r w:rsidR="00302D61" w:rsidRPr="007E2777">
        <w:rPr>
          <w:highlight w:val="yellow"/>
          <w:lang w:eastAsia="zh-CN"/>
        </w:rPr>
        <w:t xml:space="preserve">Using the same condition, </w:t>
      </w:r>
      <w:r w:rsidR="0027108E" w:rsidRPr="007E2777">
        <w:rPr>
          <w:i/>
          <w:highlight w:val="yellow"/>
          <w:lang w:eastAsia="zh-CN"/>
        </w:rPr>
        <w:t>n-</w:t>
      </w:r>
      <w:proofErr w:type="spellStart"/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and </w:t>
      </w:r>
      <w:proofErr w:type="spellStart"/>
      <w:r w:rsidR="0027108E" w:rsidRPr="007E2777">
        <w:rPr>
          <w:i/>
          <w:highlight w:val="yellow"/>
          <w:lang w:eastAsia="zh-CN"/>
        </w:rPr>
        <w:t>i-</w:t>
      </w:r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gave </w:t>
      </w:r>
      <w:r w:rsidR="00BA4DD0" w:rsidRPr="007E2777">
        <w:rPr>
          <w:highlight w:val="yellow"/>
          <w:lang w:eastAsia="zh-CN"/>
        </w:rPr>
        <w:t>0.</w:t>
      </w:r>
      <w:r w:rsidR="00F51F8B" w:rsidRPr="007E2777">
        <w:rPr>
          <w:highlight w:val="yellow"/>
          <w:lang w:eastAsia="zh-CN"/>
        </w:rPr>
        <w:t xml:space="preserve">62 and 0.72 </w:t>
      </w:r>
      <w:proofErr w:type="spellStart"/>
      <w:r w:rsidR="00F51F8B" w:rsidRPr="007E2777">
        <w:rPr>
          <w:highlight w:val="yellow"/>
          <w:lang w:eastAsia="zh-CN"/>
        </w:rPr>
        <w:t>μmol</w:t>
      </w:r>
      <w:proofErr w:type="spellEnd"/>
      <w:r w:rsidR="00F51F8B" w:rsidRPr="007E2777">
        <w:rPr>
          <w:highlight w:val="yellow"/>
          <w:lang w:eastAsia="zh-CN"/>
        </w:rPr>
        <w:t xml:space="preserve"> toluene, respectively. </w:t>
      </w:r>
      <w:r w:rsidR="00AC779D" w:rsidRPr="007E2777">
        <w:rPr>
          <w:highlight w:val="yellow"/>
          <w:lang w:eastAsia="zh-CN"/>
        </w:rPr>
        <w:t xml:space="preserve">Considering </w:t>
      </w:r>
      <w:r w:rsidR="00EB4220" w:rsidRPr="007E2777">
        <w:rPr>
          <w:i/>
          <w:highlight w:val="yellow"/>
          <w:lang w:eastAsia="zh-CN"/>
        </w:rPr>
        <w:t>n-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shows better activity than </w:t>
      </w:r>
      <w:proofErr w:type="spellStart"/>
      <w:r w:rsidR="000E0444" w:rsidRPr="007E2777">
        <w:rPr>
          <w:i/>
          <w:highlight w:val="yellow"/>
          <w:lang w:eastAsia="zh-CN"/>
        </w:rPr>
        <w:t>i</w:t>
      </w:r>
      <w:proofErr w:type="spellEnd"/>
      <w:r w:rsidR="000E0444" w:rsidRPr="007E2777">
        <w:rPr>
          <w:i/>
          <w:highlight w:val="yellow"/>
          <w:lang w:eastAsia="zh-CN"/>
        </w:rPr>
        <w:t>-</w:t>
      </w:r>
      <w:r w:rsidR="000E0444" w:rsidRPr="007E2777">
        <w:rPr>
          <w:highlight w:val="yellow"/>
          <w:lang w:eastAsia="zh-CN"/>
        </w:rPr>
        <w:t xml:space="preserve"> and </w:t>
      </w:r>
      <w:r w:rsidR="000E0444" w:rsidRPr="007E2777">
        <w:rPr>
          <w:i/>
          <w:highlight w:val="yellow"/>
          <w:lang w:eastAsia="zh-CN"/>
        </w:rPr>
        <w:t>p-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</w:t>
      </w:r>
      <w:r w:rsidR="000F7A50" w:rsidRPr="007E2777">
        <w:rPr>
          <w:highlight w:val="yellow"/>
          <w:lang w:eastAsia="zh-CN"/>
        </w:rPr>
        <w:t xml:space="preserve">towards methane aromatization step, the </w:t>
      </w:r>
      <w:r w:rsidR="008A237D" w:rsidRPr="007E2777">
        <w:rPr>
          <w:highlight w:val="yellow"/>
          <w:lang w:eastAsia="zh-CN"/>
        </w:rPr>
        <w:t>benzene to toluene</w:t>
      </w:r>
      <w:r w:rsidR="00174CFD" w:rsidRPr="007E2777">
        <w:rPr>
          <w:highlight w:val="yellow"/>
          <w:lang w:eastAsia="zh-CN"/>
        </w:rPr>
        <w:t xml:space="preserve"> conversion</w:t>
      </w:r>
      <w:r w:rsidR="000F7A50" w:rsidRPr="007E2777">
        <w:rPr>
          <w:highlight w:val="yellow"/>
          <w:lang w:eastAsia="zh-CN"/>
        </w:rPr>
        <w:t xml:space="preserve"> step </w:t>
      </w:r>
      <w:r w:rsidR="008731B9" w:rsidRPr="007E2777">
        <w:rPr>
          <w:highlight w:val="yellow"/>
          <w:lang w:eastAsia="zh-CN"/>
        </w:rPr>
        <w:t xml:space="preserve">seems to be rate-limiting </w:t>
      </w:r>
      <w:r w:rsidR="00174CFD" w:rsidRPr="007E2777">
        <w:rPr>
          <w:highlight w:val="yellow"/>
          <w:lang w:eastAsia="zh-CN"/>
        </w:rPr>
        <w:t xml:space="preserve">as </w:t>
      </w:r>
      <w:r w:rsidR="00174CFD" w:rsidRPr="007E2777">
        <w:rPr>
          <w:i/>
          <w:highlight w:val="yellow"/>
          <w:lang w:eastAsia="zh-CN"/>
        </w:rPr>
        <w:t>p-</w:t>
      </w:r>
      <w:proofErr w:type="spellStart"/>
      <w:r w:rsidR="00174CFD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 xml:space="preserve">, instead of </w:t>
      </w:r>
      <w:r w:rsidR="006778E5" w:rsidRPr="007E2777">
        <w:rPr>
          <w:i/>
          <w:highlight w:val="yellow"/>
          <w:lang w:eastAsia="zh-CN"/>
        </w:rPr>
        <w:t>n-</w:t>
      </w:r>
      <w:proofErr w:type="spellStart"/>
      <w:r w:rsidR="006778E5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>,</w:t>
      </w:r>
      <w:r w:rsidR="00174CFD" w:rsidRPr="007E2777">
        <w:rPr>
          <w:highlight w:val="yellow"/>
          <w:lang w:eastAsia="zh-CN"/>
        </w:rPr>
        <w:t xml:space="preserve"> gave the highest yield.</w:t>
      </w:r>
      <w:r w:rsidR="00174CFD">
        <w:rPr>
          <w:lang w:eastAsia="zh-CN"/>
        </w:rPr>
        <w:t xml:space="preserve"> </w:t>
      </w:r>
    </w:p>
    <w:p w14:paraId="7EDBDD01" w14:textId="1424505E" w:rsidR="00B72D67" w:rsidRPr="00B72D6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  <w:szCs w:val="22"/>
        </w:rPr>
      </w:pPr>
      <w:r w:rsidRPr="00B72D67">
        <w:rPr>
          <w:rFonts w:ascii="Myriad Pro Light" w:hAnsi="Myriad Pro Light"/>
          <w:b/>
          <w:sz w:val="22"/>
          <w:szCs w:val="22"/>
        </w:rPr>
        <w:t>CONCLUSION</w:t>
      </w:r>
    </w:p>
    <w:p w14:paraId="195D97BD" w14:textId="05870DC3" w:rsidR="00340792" w:rsidRPr="000E0444" w:rsidRDefault="00340792" w:rsidP="000E206D">
      <w:pPr>
        <w:pStyle w:val="TAMainText"/>
      </w:pPr>
      <w:r>
        <w:t>In conclusion, we have</w:t>
      </w:r>
      <w:r w:rsidR="004058B7">
        <w:t xml:space="preserve"> demonstrated that by using </w:t>
      </w:r>
      <w:proofErr w:type="spellStart"/>
      <w:r w:rsidR="004058B7">
        <w:t>GaN</w:t>
      </w:r>
      <w:proofErr w:type="spellEnd"/>
      <w:r w:rsidR="004058B7">
        <w:t xml:space="preserve"> as a robust catalyst, </w:t>
      </w:r>
      <w:r w:rsidR="00BC6004">
        <w:t>benzene methylation using methanol can be achieved with high</w:t>
      </w:r>
      <w:r w:rsidR="007E2777">
        <w:t xml:space="preserve"> </w:t>
      </w:r>
      <w:r w:rsidR="00BC6004">
        <w:t xml:space="preserve">efficiency. </w:t>
      </w:r>
      <w:r w:rsidR="00B01D30">
        <w:t xml:space="preserve">In addition, it can be suggested by our experimental results that the </w:t>
      </w:r>
      <w:r w:rsidR="008B6E96">
        <w:t xml:space="preserve">photochemical methanol </w:t>
      </w:r>
      <w:r w:rsidR="007F2287">
        <w:t>transformation</w:t>
      </w:r>
      <w:r w:rsidR="008B6E96">
        <w:t xml:space="preserve"> into methyl carbene involves two methanol mole</w:t>
      </w:r>
      <w:r w:rsidR="007F2287">
        <w:t>cules to facilitate</w:t>
      </w:r>
      <w:r w:rsidR="00B01D30">
        <w:t xml:space="preserve"> </w:t>
      </w:r>
      <w:r w:rsidR="007F2287">
        <w:t>the elimination</w:t>
      </w:r>
      <w:r w:rsidR="007F2287" w:rsidRPr="00B3574E">
        <w:rPr>
          <w:highlight w:val="yellow"/>
        </w:rPr>
        <w:t xml:space="preserve">. Furthermore, we </w:t>
      </w:r>
      <w:r w:rsidR="00E94B03" w:rsidRPr="00B3574E">
        <w:rPr>
          <w:highlight w:val="yellow"/>
        </w:rPr>
        <w:t xml:space="preserve">also showed that toluene can be directly accessible from methane using </w:t>
      </w:r>
      <w:proofErr w:type="spellStart"/>
      <w:r w:rsidR="00E94B03" w:rsidRPr="00B3574E">
        <w:rPr>
          <w:highlight w:val="yellow"/>
        </w:rPr>
        <w:t>GaN</w:t>
      </w:r>
      <w:proofErr w:type="spellEnd"/>
      <w:r w:rsidR="00E94B03" w:rsidRPr="00B3574E">
        <w:rPr>
          <w:highlight w:val="yellow"/>
        </w:rPr>
        <w:t xml:space="preserve"> as catalyst.</w:t>
      </w:r>
      <w:r w:rsidR="00E94B03">
        <w:t xml:space="preserve"> Further applications regarding </w:t>
      </w:r>
      <w:proofErr w:type="spellStart"/>
      <w:r w:rsidR="00F903D6">
        <w:t>GaN</w:t>
      </w:r>
      <w:proofErr w:type="spellEnd"/>
      <w:r w:rsidR="00F903D6">
        <w:t>-catalyzed hydrocarbon conversion</w:t>
      </w:r>
      <w:r w:rsidR="00563A1A">
        <w:t>s</w:t>
      </w:r>
      <w:r w:rsidR="00F903D6">
        <w:t xml:space="preserve"> </w:t>
      </w:r>
      <w:r w:rsidR="00563A1A">
        <w:t>are</w:t>
      </w:r>
      <w:r w:rsidR="00F903D6">
        <w:t xml:space="preserve"> already underway in our lab.</w:t>
      </w:r>
    </w:p>
    <w:p w14:paraId="332D004A" w14:textId="77777777" w:rsidR="00E746D8" w:rsidRDefault="005B7DD9" w:rsidP="00E746D8">
      <w:pPr>
        <w:pStyle w:val="SectionTitle"/>
      </w:pPr>
      <w:r>
        <w:t>ASSOCIATED CONTENT</w:t>
      </w:r>
      <w:r w:rsidRPr="00BE533F">
        <w:t xml:space="preserve"> </w:t>
      </w:r>
    </w:p>
    <w:p w14:paraId="6070E51B" w14:textId="02026BC4" w:rsidR="00E746D8" w:rsidRDefault="009B2FCA" w:rsidP="005541F7">
      <w:pPr>
        <w:pStyle w:val="SectionContent"/>
        <w:jc w:val="left"/>
      </w:pPr>
      <w:r>
        <w:br/>
        <w:t>The Supporting Information is available free of charge on the ACS Publications website.</w:t>
      </w:r>
      <w:r>
        <w:br/>
      </w:r>
      <w:r>
        <w:br/>
      </w:r>
      <w:r w:rsidR="000B431B" w:rsidRPr="000B431B">
        <w:t>SI-pp13.pdf</w:t>
      </w:r>
      <w:r w:rsidR="009A4212">
        <w:t xml:space="preserve"> </w:t>
      </w:r>
      <w:r w:rsidR="00143130">
        <w:t>(Figure S1-S3, Figure S1-S3)</w:t>
      </w:r>
      <w:r>
        <w:br/>
      </w:r>
    </w:p>
    <w:p w14:paraId="66122EEC" w14:textId="77777777" w:rsidR="00E746D8" w:rsidRDefault="005B7DD9" w:rsidP="00E746D8">
      <w:pPr>
        <w:pStyle w:val="SectionTitle"/>
      </w:pPr>
      <w:r>
        <w:t>AUTHOR INFORMATION</w:t>
      </w:r>
    </w:p>
    <w:p w14:paraId="629F0613" w14:textId="77777777" w:rsidR="00E746D8" w:rsidRDefault="005B7DD9" w:rsidP="00E746D8">
      <w:pPr>
        <w:pStyle w:val="SectionSubtitle"/>
      </w:pPr>
      <w:r>
        <w:t>Corresponding Author</w:t>
      </w:r>
    </w:p>
    <w:p w14:paraId="40B28B68" w14:textId="77777777" w:rsidR="00FD38D1" w:rsidRDefault="009313B7" w:rsidP="00FD38D1">
      <w:pPr>
        <w:pStyle w:val="SectionContent"/>
      </w:pPr>
      <w:hyperlink r:id="rId8" w:history="1">
        <w:r w:rsidR="00FD38D1" w:rsidRPr="002838FC">
          <w:rPr>
            <w:rStyle w:val="Hyperlink"/>
          </w:rPr>
          <w:t>ztmi@umich.edu</w:t>
        </w:r>
      </w:hyperlink>
      <w:r w:rsidR="00FD38D1">
        <w:t xml:space="preserve"> </w:t>
      </w:r>
    </w:p>
    <w:p w14:paraId="74A3E2B6" w14:textId="71A78D0B" w:rsidR="00FD38D1" w:rsidRPr="00FD38D1" w:rsidRDefault="009313B7" w:rsidP="00FD38D1">
      <w:pPr>
        <w:pStyle w:val="SectionContent"/>
      </w:pPr>
      <w:hyperlink r:id="rId9" w:history="1">
        <w:r w:rsidR="00FD38D1" w:rsidRPr="002838FC">
          <w:rPr>
            <w:rStyle w:val="Hyperlink"/>
          </w:rPr>
          <w:t>cj.li@mcgill.ca</w:t>
        </w:r>
      </w:hyperlink>
      <w:r w:rsidR="00FD38D1">
        <w:t xml:space="preserve"> </w:t>
      </w:r>
    </w:p>
    <w:p w14:paraId="50FD825F" w14:textId="77777777" w:rsidR="00E746D8" w:rsidRDefault="005B7DD9" w:rsidP="00E746D8">
      <w:pPr>
        <w:pStyle w:val="SectionSubtitle"/>
      </w:pPr>
      <w:r>
        <w:t>Author Contributions</w:t>
      </w:r>
    </w:p>
    <w:p w14:paraId="287F5081" w14:textId="2AB69FF2" w:rsidR="00E746D8" w:rsidRDefault="005F0DC9" w:rsidP="00E746D8">
      <w:pPr>
        <w:pStyle w:val="SectionContent"/>
      </w:pPr>
      <w:r>
        <w:rPr>
          <w:rFonts w:ascii="Times New Roman" w:hAnsi="Times New Roman"/>
        </w:rPr>
        <w:lastRenderedPageBreak/>
        <w:t>M.</w:t>
      </w:r>
      <w:r w:rsidR="00C350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L.</w:t>
      </w:r>
      <w:r w:rsidR="00C35026">
        <w:rPr>
          <w:rFonts w:ascii="Times New Roman" w:hAnsi="Times New Roman"/>
        </w:rPr>
        <w:t xml:space="preserve"> </w:t>
      </w:r>
      <w:r w:rsidR="00543F3C">
        <w:rPr>
          <w:rFonts w:ascii="Times New Roman" w:hAnsi="Times New Roman"/>
        </w:rPr>
        <w:t>discovered</w:t>
      </w:r>
      <w:r w:rsidR="00492180">
        <w:rPr>
          <w:rFonts w:ascii="Times New Roman" w:hAnsi="Times New Roman"/>
        </w:rPr>
        <w:t xml:space="preserve"> the benzene to toluene conversion, </w:t>
      </w:r>
      <w:r w:rsidR="00C35026">
        <w:rPr>
          <w:rFonts w:ascii="Times New Roman" w:hAnsi="Times New Roman"/>
        </w:rPr>
        <w:t>designed</w:t>
      </w:r>
      <w:r w:rsidR="00C77A9C">
        <w:rPr>
          <w:rFonts w:ascii="Times New Roman" w:hAnsi="Times New Roman"/>
        </w:rPr>
        <w:t xml:space="preserve"> (except for the kinetic study)</w:t>
      </w:r>
      <w:r w:rsidR="00C35026">
        <w:rPr>
          <w:rFonts w:ascii="Times New Roman" w:hAnsi="Times New Roman"/>
        </w:rPr>
        <w:t xml:space="preserve"> and carried out </w:t>
      </w:r>
      <w:r w:rsidR="00FD20C9">
        <w:rPr>
          <w:rFonts w:ascii="Times New Roman" w:hAnsi="Times New Roman"/>
        </w:rPr>
        <w:t xml:space="preserve">(except for the nanowire growth and identification) </w:t>
      </w:r>
      <w:r w:rsidR="00C35026">
        <w:rPr>
          <w:rFonts w:ascii="Times New Roman" w:hAnsi="Times New Roman"/>
        </w:rPr>
        <w:t>the experiments</w:t>
      </w:r>
      <w:r w:rsidR="00492180">
        <w:rPr>
          <w:rFonts w:ascii="Times New Roman" w:hAnsi="Times New Roman"/>
        </w:rPr>
        <w:t>,</w:t>
      </w:r>
      <w:r w:rsidR="004307AC">
        <w:rPr>
          <w:rFonts w:ascii="Times New Roman" w:hAnsi="Times New Roman"/>
        </w:rPr>
        <w:t xml:space="preserve"> </w:t>
      </w:r>
      <w:r w:rsidR="00C35026">
        <w:rPr>
          <w:rFonts w:ascii="Times New Roman" w:hAnsi="Times New Roman"/>
        </w:rPr>
        <w:t xml:space="preserve">and composed the manuscript. Z. Q. </w:t>
      </w:r>
      <w:r w:rsidR="0041023D">
        <w:rPr>
          <w:rFonts w:ascii="Times New Roman" w:hAnsi="Times New Roman"/>
        </w:rPr>
        <w:t xml:space="preserve">provided the original inspiration </w:t>
      </w:r>
      <w:r w:rsidR="00B83363">
        <w:rPr>
          <w:rFonts w:ascii="Times New Roman" w:hAnsi="Times New Roman"/>
        </w:rPr>
        <w:t xml:space="preserve">and idea </w:t>
      </w:r>
      <w:r w:rsidR="0041023D">
        <w:rPr>
          <w:rFonts w:ascii="Times New Roman" w:hAnsi="Times New Roman"/>
        </w:rPr>
        <w:t xml:space="preserve">for this project. R. T. R. </w:t>
      </w:r>
      <w:r w:rsidR="004307AC">
        <w:rPr>
          <w:rFonts w:ascii="Times New Roman" w:hAnsi="Times New Roman"/>
        </w:rPr>
        <w:t>synthesized all the nanowire catalysts</w:t>
      </w:r>
      <w:r w:rsidR="007A7B33">
        <w:rPr>
          <w:rFonts w:ascii="Times New Roman" w:hAnsi="Times New Roman"/>
        </w:rPr>
        <w:t>. L. L.</w:t>
      </w:r>
      <w:r w:rsidR="00214107">
        <w:rPr>
          <w:rFonts w:ascii="Times New Roman" w:hAnsi="Times New Roman"/>
        </w:rPr>
        <w:t xml:space="preserve"> </w:t>
      </w:r>
      <w:r w:rsidR="004B7943">
        <w:rPr>
          <w:rFonts w:ascii="Times New Roman" w:hAnsi="Times New Roman"/>
        </w:rPr>
        <w:t xml:space="preserve">inspired </w:t>
      </w:r>
      <w:r w:rsidR="00887AA7">
        <w:rPr>
          <w:rFonts w:ascii="Times New Roman" w:hAnsi="Times New Roman"/>
        </w:rPr>
        <w:t xml:space="preserve">the methane to toluene conversion. L. T. participated in crucial discussions. S. C. </w:t>
      </w:r>
      <w:r w:rsidR="009C722D">
        <w:rPr>
          <w:rFonts w:ascii="Times New Roman" w:hAnsi="Times New Roman"/>
        </w:rPr>
        <w:t xml:space="preserve">characterized the synthesized nanowire. </w:t>
      </w:r>
      <w:r w:rsidR="003751A1">
        <w:rPr>
          <w:rFonts w:ascii="Times New Roman" w:hAnsi="Times New Roman"/>
        </w:rPr>
        <w:t xml:space="preserve">Y.C. proofread the manuscript. </w:t>
      </w:r>
      <w:r w:rsidR="00D3793F">
        <w:rPr>
          <w:rFonts w:ascii="Times New Roman" w:hAnsi="Times New Roman" w:hint="eastAsia"/>
          <w:lang w:eastAsia="zh-CN"/>
        </w:rPr>
        <w:t>R</w:t>
      </w:r>
      <w:r w:rsidR="00D3793F">
        <w:rPr>
          <w:rFonts w:ascii="Times New Roman" w:hAnsi="Times New Roman"/>
          <w:lang w:eastAsia="zh-CN"/>
        </w:rPr>
        <w:t>. K. performed the computational study and provide</w:t>
      </w:r>
      <w:ins w:id="331" w:author="Rustam Khaliullin, Dr" w:date="2019-07-18T13:04:00Z">
        <w:r w:rsidR="00D01D36">
          <w:rPr>
            <w:rFonts w:ascii="Times New Roman" w:hAnsi="Times New Roman"/>
            <w:lang w:eastAsia="zh-CN"/>
          </w:rPr>
          <w:t>d</w:t>
        </w:r>
      </w:ins>
      <w:r w:rsidR="00D3793F">
        <w:rPr>
          <w:rFonts w:ascii="Times New Roman" w:hAnsi="Times New Roman"/>
          <w:lang w:eastAsia="zh-CN"/>
        </w:rPr>
        <w:t xml:space="preserve"> </w:t>
      </w:r>
      <w:r w:rsidR="00FC252E">
        <w:rPr>
          <w:rFonts w:ascii="Times New Roman" w:hAnsi="Times New Roman"/>
          <w:lang w:eastAsia="zh-CN"/>
        </w:rPr>
        <w:t xml:space="preserve">important mechanistic insight. </w:t>
      </w:r>
      <w:r w:rsidR="009C722D">
        <w:rPr>
          <w:rFonts w:ascii="Times New Roman" w:hAnsi="Times New Roman"/>
        </w:rPr>
        <w:t>General guidance and project directing was provided by Z. M. and C.-J. L.</w:t>
      </w:r>
      <w:r w:rsidR="003B7F5B">
        <w:rPr>
          <w:rFonts w:ascii="Times New Roman" w:hAnsi="Times New Roman"/>
        </w:rPr>
        <w:t>, who also designed the kinetic study experiment.</w:t>
      </w:r>
    </w:p>
    <w:p w14:paraId="37401E1C" w14:textId="77777777" w:rsidR="00E746D8" w:rsidRDefault="005B7DD9" w:rsidP="00E746D8">
      <w:pPr>
        <w:pStyle w:val="SectionSubtitle"/>
      </w:pPr>
      <w:r>
        <w:t>Funding Sources</w:t>
      </w:r>
    </w:p>
    <w:p w14:paraId="31CFE952" w14:textId="3E4B000C" w:rsidR="00E746D8" w:rsidRPr="00157E12" w:rsidRDefault="005B7DD9" w:rsidP="00E746D8">
      <w:pPr>
        <w:pStyle w:val="SectionContent"/>
      </w:pPr>
      <w:r w:rsidRPr="00157E12">
        <w:t>No competing financial interests have been declared.</w:t>
      </w:r>
    </w:p>
    <w:p w14:paraId="1CC18C88" w14:textId="77777777" w:rsidR="00AE5CD2" w:rsidRDefault="00E64330" w:rsidP="00E746D8">
      <w:pPr>
        <w:pStyle w:val="SectionContent"/>
        <w:rPr>
          <w:lang w:eastAsia="zh-CN"/>
        </w:rPr>
      </w:pPr>
      <w:r>
        <w:rPr>
          <w:lang w:eastAsia="zh-CN"/>
        </w:rPr>
        <w:t>Canada Research Chair (Tier I to Li)</w:t>
      </w:r>
    </w:p>
    <w:p w14:paraId="5BC11EA7" w14:textId="77777777" w:rsidR="00AE5CD2" w:rsidRDefault="00E64330" w:rsidP="00AE5CD2">
      <w:pPr>
        <w:pStyle w:val="SectionContent"/>
        <w:rPr>
          <w:lang w:eastAsia="zh-CN"/>
        </w:rPr>
      </w:pPr>
      <w:r>
        <w:rPr>
          <w:rFonts w:hint="eastAsia"/>
          <w:lang w:eastAsia="zh-CN"/>
        </w:rPr>
        <w:t>NSERC</w:t>
      </w:r>
    </w:p>
    <w:p w14:paraId="1D99077B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FRQNT</w:t>
      </w:r>
    </w:p>
    <w:p w14:paraId="2F6E64EA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CFI</w:t>
      </w:r>
    </w:p>
    <w:p w14:paraId="41BB210F" w14:textId="712B9134" w:rsidR="00AE5CD2" w:rsidRP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Emission Reduction Alberta</w:t>
      </w:r>
    </w:p>
    <w:p w14:paraId="1F1ACCEA" w14:textId="77777777" w:rsidR="00E746D8" w:rsidRDefault="005B7DD9" w:rsidP="00E746D8">
      <w:pPr>
        <w:pStyle w:val="SectionTitle"/>
      </w:pPr>
      <w:r w:rsidRPr="00A71C00">
        <w:t>ACKNOWLEDGMENT</w:t>
      </w:r>
      <w:r w:rsidRPr="00BE533F">
        <w:t xml:space="preserve"> </w:t>
      </w:r>
    </w:p>
    <w:p w14:paraId="7E768157" w14:textId="37BD1F6D" w:rsidR="00E746D8" w:rsidRDefault="00FB52C6" w:rsidP="00E746D8">
      <w:pPr>
        <w:pStyle w:val="SectionContent"/>
      </w:pPr>
      <w:r>
        <w:t xml:space="preserve">We are grateful </w:t>
      </w:r>
      <w:r w:rsidR="006B3CE1">
        <w:t xml:space="preserve">for </w:t>
      </w:r>
      <w:r w:rsidR="00AC6C0F">
        <w:t xml:space="preserve">the above-listed </w:t>
      </w:r>
      <w:proofErr w:type="spellStart"/>
      <w:r w:rsidR="00AC6C0F">
        <w:t>fundings</w:t>
      </w:r>
      <w:proofErr w:type="spellEnd"/>
      <w:r w:rsidR="00AC6C0F">
        <w:t xml:space="preserve"> provided</w:t>
      </w:r>
      <w:r w:rsidR="00B23514">
        <w:t xml:space="preserve"> to us</w:t>
      </w:r>
      <w:r w:rsidR="00AC6C0F">
        <w:t>.</w:t>
      </w:r>
    </w:p>
    <w:p w14:paraId="234CE4A3" w14:textId="77777777" w:rsidR="00E746D8" w:rsidRPr="00536ED2" w:rsidRDefault="005B7DD9" w:rsidP="00E746D8">
      <w:pPr>
        <w:pStyle w:val="SectionTitle"/>
        <w:rPr>
          <w:lang w:val="fr-CA"/>
        </w:rPr>
      </w:pPr>
      <w:r w:rsidRPr="00536ED2">
        <w:rPr>
          <w:lang w:val="fr-CA"/>
        </w:rPr>
        <w:t>REFERENCES</w:t>
      </w:r>
    </w:p>
    <w:p w14:paraId="76E6197B" w14:textId="298E8651" w:rsidR="00DA1695" w:rsidRPr="00536ED2" w:rsidRDefault="00DA1695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  <w:lang w:val="fr-CA"/>
        </w:rPr>
        <w:t>1</w:t>
      </w: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] 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Kekulé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, A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 xml:space="preserve">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FR"/>
        </w:rPr>
        <w:t>Sur la constitution des substances aromatiques.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lang w:val="fr-FR"/>
        </w:rPr>
        <w:t> 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Bull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Soc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Chim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Fr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="00277BD2"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Pr="00536ED2">
        <w:rPr>
          <w:rStyle w:val="HTMLCite"/>
          <w:rFonts w:ascii="Arno Pro" w:hAnsi="Arno Pro" w:cs="Arial"/>
          <w:b/>
          <w:bCs/>
          <w:i w:val="0"/>
          <w:color w:val="222222"/>
          <w:sz w:val="17"/>
          <w:szCs w:val="17"/>
        </w:rPr>
        <w:t>3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,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98–110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</w:t>
      </w:r>
      <w:r w:rsidR="00277BD2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(1865)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</w:p>
    <w:p w14:paraId="316CBD59" w14:textId="475141DD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</w:rPr>
        <w:t>2</w:t>
      </w:r>
      <w:r w:rsidRPr="00536ED2">
        <w:rPr>
          <w:rFonts w:ascii="Arno Pro" w:hAnsi="Arno Pro" w:cs="Arial"/>
          <w:color w:val="222222"/>
          <w:sz w:val="17"/>
          <w:szCs w:val="17"/>
        </w:rPr>
        <w:t>] Chandru, K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Guttenberg, N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Giri, C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Hongo, Y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Butch, C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Mamajanov, I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 &amp;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Cleaves, H. J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</w:rPr>
        <w:t>Simple prebiotic synthesis of high diversity dynamic combinatorial polyester libraries.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proofErr w:type="spellStart"/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>Commun</w:t>
      </w:r>
      <w:proofErr w:type="spellEnd"/>
      <w:r w:rsidR="008C267F" w:rsidRPr="00453603">
        <w:rPr>
          <w:rFonts w:ascii="Arno Pro" w:hAnsi="Arno Pro" w:cs="Arial"/>
          <w:i/>
          <w:iCs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 xml:space="preserve"> Chem</w:t>
      </w:r>
      <w:r w:rsidRPr="00453603">
        <w:rPr>
          <w:rFonts w:ascii="Arno Pro" w:hAnsi="Arno Pro" w:cs="Arial"/>
          <w:color w:val="222222"/>
          <w:sz w:val="17"/>
          <w:szCs w:val="17"/>
        </w:rPr>
        <w:t>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</w:rPr>
        <w:t>1</w:t>
      </w:r>
      <w:r w:rsidR="009441F4" w:rsidRPr="00453603">
        <w:rPr>
          <w:rFonts w:ascii="Arno Pro" w:hAnsi="Arno Pro" w:cs="Arial"/>
          <w:bCs/>
          <w:color w:val="222222"/>
          <w:sz w:val="17"/>
          <w:szCs w:val="17"/>
        </w:rPr>
        <w:t>,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9441F4" w:rsidRPr="00453603">
        <w:rPr>
          <w:rFonts w:ascii="Arno Pro" w:hAnsi="Arno Pro" w:cs="Arial"/>
          <w:color w:val="222222"/>
          <w:sz w:val="17"/>
          <w:szCs w:val="17"/>
        </w:rPr>
        <w:t>30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2804D1" w:rsidRPr="00453603">
        <w:rPr>
          <w:rStyle w:val="Hyperlink"/>
          <w:rFonts w:ascii="Arno Pro" w:hAnsi="Arno Pro" w:cs="Arial"/>
          <w:color w:val="auto"/>
          <w:sz w:val="17"/>
          <w:szCs w:val="17"/>
          <w:u w:val="none"/>
        </w:rPr>
        <w:t>(2018).</w:t>
      </w:r>
    </w:p>
    <w:p w14:paraId="32F480CF" w14:textId="1E179EB2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453603">
        <w:rPr>
          <w:rFonts w:ascii="Arno Pro" w:hAnsi="Arno Pro" w:cs="Arial"/>
          <w:color w:val="222222"/>
          <w:sz w:val="17"/>
          <w:szCs w:val="17"/>
        </w:rPr>
        <w:t>3</w:t>
      </w:r>
      <w:r w:rsidRPr="00453603">
        <w:rPr>
          <w:rFonts w:ascii="Arno Pro" w:hAnsi="Arno Pro" w:cs="Arial"/>
          <w:color w:val="222222"/>
          <w:sz w:val="17"/>
          <w:szCs w:val="17"/>
        </w:rPr>
        <w:t>]</w:t>
      </w:r>
      <w:r w:rsidR="00231106" w:rsidRPr="00453603">
        <w:rPr>
          <w:rFonts w:ascii="Arno Pro" w:hAnsi="Arno Pro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>Zhou,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Sun,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="00231106" w:rsidRPr="00453603">
        <w:rPr>
          <w:rFonts w:ascii="Arno Pro" w:hAnsi="Arno Pro" w:cs="Arial"/>
          <w:color w:val="222222"/>
          <w:sz w:val="17"/>
          <w:szCs w:val="17"/>
        </w:rPr>
        <w:t>Xue</w:t>
      </w:r>
      <w:proofErr w:type="spellEnd"/>
      <w:r w:rsidR="00231106" w:rsidRPr="00453603">
        <w:rPr>
          <w:rFonts w:ascii="Arno Pro" w:hAnsi="Arno Pro" w:cs="Arial"/>
          <w:color w:val="222222"/>
          <w:sz w:val="17"/>
          <w:szCs w:val="17"/>
        </w:rPr>
        <w:t>, W.-L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Zeng, Z.-X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&amp; Zhu, W.-Y. Synthesis and properties of nylon 6/66/510. 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>J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Chem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Eng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Chin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U.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b/>
          <w:color w:val="222222"/>
          <w:sz w:val="17"/>
          <w:szCs w:val="17"/>
        </w:rPr>
        <w:t>30</w:t>
      </w:r>
      <w:r w:rsidR="00A01B9C" w:rsidRPr="00453603">
        <w:rPr>
          <w:rFonts w:ascii="Arno Pro" w:hAnsi="Arno Pro" w:cs="Arial"/>
          <w:color w:val="222222"/>
          <w:sz w:val="17"/>
          <w:szCs w:val="17"/>
        </w:rPr>
        <w:t>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1348-1352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 xml:space="preserve"> (2016)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</w:p>
    <w:p w14:paraId="0B2FDBF3" w14:textId="1871E34F" w:rsidR="006A28B0" w:rsidRPr="00453603" w:rsidRDefault="006A28B0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 xml:space="preserve">[4]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Polêto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M. D.,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Rusu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V. H.,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Grisci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B. I., Dorn, M.,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Lins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R. D., &amp;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Verli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H. </w:t>
      </w:r>
      <w:r w:rsidR="00445822" w:rsidRPr="00453603">
        <w:rPr>
          <w:rFonts w:ascii="Arno Pro" w:hAnsi="Arno Pro" w:cs="Arial"/>
          <w:color w:val="222222"/>
          <w:sz w:val="17"/>
          <w:szCs w:val="17"/>
        </w:rPr>
        <w:t>Aromatic rings commonly used in medicinal chemistry: force fields comparison and interactions with water toward the design of new chemical entities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Front</w:t>
      </w:r>
      <w:r w:rsidR="00445822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 xml:space="preserve"> </w:t>
      </w:r>
      <w:proofErr w:type="spellStart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P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harmacol</w:t>
      </w:r>
      <w:proofErr w:type="spellEnd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</w:rPr>
        <w:t>9</w:t>
      </w:r>
      <w:r w:rsidRPr="00453603">
        <w:rPr>
          <w:rFonts w:ascii="Arno Pro" w:hAnsi="Arno Pro" w:cs="Arial"/>
          <w:color w:val="222222"/>
          <w:sz w:val="17"/>
          <w:szCs w:val="17"/>
        </w:rPr>
        <w:t>, 395 (2018).</w:t>
      </w:r>
    </w:p>
    <w:p w14:paraId="410180BD" w14:textId="073AB0EF" w:rsidR="00231054" w:rsidRPr="00453603" w:rsidRDefault="00306DFD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DD5D43" w:rsidRPr="00453603">
        <w:rPr>
          <w:rFonts w:ascii="Arno Pro" w:hAnsi="Arno Pro"/>
          <w:sz w:val="17"/>
          <w:szCs w:val="17"/>
          <w:lang w:val="en-CA" w:eastAsia="zh-CN"/>
        </w:rPr>
        <w:t>5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r w:rsidRPr="00453603">
        <w:rPr>
          <w:rFonts w:ascii="Arno Pro" w:hAnsi="Arno Pro"/>
          <w:sz w:val="17"/>
          <w:szCs w:val="17"/>
          <w:lang w:val="en-CA" w:eastAsia="zh-CN"/>
        </w:rPr>
        <w:t>Schobert,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H. H. &amp;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Song, 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C. </w:t>
      </w:r>
      <w:r w:rsidRPr="00453603">
        <w:rPr>
          <w:rFonts w:ascii="Arno Pro" w:hAnsi="Arno Pro"/>
          <w:sz w:val="17"/>
          <w:szCs w:val="17"/>
          <w:lang w:val="en-CA" w:eastAsia="zh-CN"/>
        </w:rPr>
        <w:t>Chemicals and materials from coal in the 21st century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.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i/>
          <w:sz w:val="17"/>
          <w:szCs w:val="17"/>
          <w:lang w:val="en-CA" w:eastAsia="zh-CN"/>
        </w:rPr>
        <w:t>Fuel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b/>
          <w:sz w:val="17"/>
          <w:szCs w:val="17"/>
          <w:lang w:val="en-CA" w:eastAsia="zh-CN"/>
        </w:rPr>
        <w:t>81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,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15-32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(2002).</w:t>
      </w:r>
    </w:p>
    <w:p w14:paraId="1326A2DF" w14:textId="5578675A" w:rsidR="00D57CCF" w:rsidRPr="00453603" w:rsidRDefault="00741208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[6]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Speight, J. (1999).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shd w:val="clear" w:color="auto" w:fill="FFFFFF"/>
        </w:rPr>
        <w:t>The chemistry and technology of petroleum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(3rd ed., rev. and expanded ed.). New York: Marcel Dekker. pp. 215–216, 543.</w:t>
      </w:r>
    </w:p>
    <w:p w14:paraId="295BB66D" w14:textId="4FB068CC" w:rsidR="00D57CCF" w:rsidRPr="00453603" w:rsidRDefault="00D57CCF" w:rsidP="00D57CCF">
      <w:pPr>
        <w:spacing w:after="0"/>
        <w:jc w:val="left"/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/>
          <w:sz w:val="17"/>
          <w:szCs w:val="17"/>
          <w:lang w:val="en-CA" w:eastAsia="zh-CN"/>
        </w:rPr>
        <w:t>7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Calvo</w:t>
      </w:r>
      <w:r w:rsidRPr="00453603">
        <w:rPr>
          <w:rFonts w:ascii="Arno Pro" w:hAnsi="Arno Pro" w:cs="Cambria Math"/>
          <w:color w:val="1C1D1E"/>
          <w:sz w:val="17"/>
          <w:szCs w:val="17"/>
          <w:shd w:val="clear" w:color="auto" w:fill="FFFFFF"/>
          <w:lang w:val="en-CA" w:eastAsia="zh-CN"/>
        </w:rPr>
        <w:t>‐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Flores, F. G.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&amp;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Dobado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, J. A. Lignin as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enewable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aw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m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aterial. </w:t>
      </w:r>
      <w:proofErr w:type="spellStart"/>
      <w:r w:rsidRPr="00453603">
        <w:rPr>
          <w:rFonts w:ascii="Arno Pro" w:hAnsi="Arno Pro" w:cs="Arial"/>
          <w:i/>
          <w:color w:val="1C1D1E"/>
          <w:sz w:val="17"/>
          <w:szCs w:val="17"/>
          <w:shd w:val="clear" w:color="auto" w:fill="FFFFFF"/>
          <w:lang w:val="en-CA" w:eastAsia="zh-CN"/>
        </w:rPr>
        <w:t>ChemSusChem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r w:rsidRPr="00453603">
        <w:rPr>
          <w:rFonts w:ascii="Arno Pro" w:hAnsi="Arno Pro" w:cs="Arial"/>
          <w:b/>
          <w:color w:val="1C1D1E"/>
          <w:sz w:val="17"/>
          <w:szCs w:val="17"/>
          <w:shd w:val="clear" w:color="auto" w:fill="FFFFFF"/>
          <w:lang w:val="en-CA" w:eastAsia="zh-CN"/>
        </w:rPr>
        <w:t>3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1227-1235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(2010)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.</w:t>
      </w:r>
    </w:p>
    <w:p w14:paraId="1610439E" w14:textId="2ABA7FA6" w:rsidR="00E81017" w:rsidRPr="00536ED2" w:rsidRDefault="00E81017" w:rsidP="00E81017">
      <w:pPr>
        <w:spacing w:after="0"/>
        <w:jc w:val="left"/>
        <w:rPr>
          <w:rFonts w:ascii="Arno Pro" w:hAnsi="Arno Pro"/>
          <w:sz w:val="17"/>
          <w:szCs w:val="17"/>
          <w:lang w:val="de-DE" w:eastAsia="zh-CN"/>
        </w:rPr>
      </w:pP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8</w:t>
      </w: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Herriott</w:t>
      </w:r>
      <w:proofErr w:type="spellEnd"/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, A. W.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 xml:space="preserve"> Purple benzene: </w:t>
      </w:r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s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olubilization of anions in organic solvents. </w:t>
      </w:r>
      <w:r w:rsidRPr="00536ED2">
        <w:rPr>
          <w:rFonts w:ascii="Arno Pro" w:hAnsi="Arno Pro" w:cs="Arial"/>
          <w:i/>
          <w:iCs/>
          <w:color w:val="222222"/>
          <w:sz w:val="17"/>
          <w:szCs w:val="17"/>
          <w:lang w:val="de-DE" w:eastAsia="zh-CN"/>
        </w:rPr>
        <w:t>J. Chem. Educ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 </w:t>
      </w:r>
      <w:r w:rsidRPr="00536ED2">
        <w:rPr>
          <w:rFonts w:ascii="Arno Pro" w:hAnsi="Arno Pro" w:cs="Arial"/>
          <w:b/>
          <w:bCs/>
          <w:color w:val="222222"/>
          <w:sz w:val="17"/>
          <w:szCs w:val="17"/>
          <w:lang w:val="de-DE" w:eastAsia="zh-CN"/>
        </w:rPr>
        <w:t>54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,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229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(1977)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</w:t>
      </w:r>
    </w:p>
    <w:p w14:paraId="3DD1499A" w14:textId="6FFB1EC5" w:rsidR="00377E8D" w:rsidRPr="00453603" w:rsidRDefault="00377E8D" w:rsidP="00377E8D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</w:rPr>
      </w:pPr>
      <w:r w:rsidRPr="00536ED2">
        <w:rPr>
          <w:rFonts w:ascii="Arno Pro" w:hAnsi="Arno Pro"/>
          <w:sz w:val="17"/>
          <w:szCs w:val="17"/>
          <w:lang w:val="de-DE" w:eastAsia="zh-CN"/>
        </w:rPr>
        <w:t>[</w:t>
      </w:r>
      <w:r w:rsidR="00741208" w:rsidRPr="00536ED2">
        <w:rPr>
          <w:rFonts w:ascii="Arno Pro" w:hAnsi="Arno Pro"/>
          <w:sz w:val="17"/>
          <w:szCs w:val="17"/>
          <w:lang w:val="de-DE" w:eastAsia="zh-CN"/>
        </w:rPr>
        <w:t>9</w:t>
      </w:r>
      <w:r w:rsidRPr="00536ED2">
        <w:rPr>
          <w:rFonts w:ascii="Arno Pro" w:hAnsi="Arno Pro"/>
          <w:sz w:val="17"/>
          <w:szCs w:val="17"/>
          <w:lang w:val="de-DE" w:eastAsia="zh-CN"/>
        </w:rPr>
        <w:t>]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Hock, H.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&amp;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Lang, S. Autoxydation von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k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ohlenwasserstoffen, IX.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m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itteil.: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ü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ber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p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eroxyde von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b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enzol-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d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er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i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vaten</w:t>
      </w:r>
      <w:r w:rsidR="00520A86" w:rsidRPr="00536ED2">
        <w:rPr>
          <w:rFonts w:ascii="Arno Pro" w:hAnsi="Arno Pro" w:cs="Arial"/>
          <w:sz w:val="17"/>
          <w:szCs w:val="17"/>
          <w:shd w:val="clear" w:color="auto" w:fill="FFFFFF"/>
          <w:lang w:val="de-DE"/>
        </w:rPr>
        <w:t>.</w:t>
      </w:r>
      <w:r w:rsidRPr="00536ED2">
        <w:rPr>
          <w:rStyle w:val="apple-converted-space"/>
          <w:rFonts w:ascii="Arno Pro" w:hAnsi="Arno Pro" w:cs="Arial"/>
          <w:i/>
          <w:sz w:val="17"/>
          <w:szCs w:val="17"/>
          <w:shd w:val="clear" w:color="auto" w:fill="FFFFFF"/>
          <w:lang w:val="de-DE"/>
        </w:rPr>
        <w:t> </w:t>
      </w:r>
      <w:hyperlink r:id="rId10" w:tooltip="Berichte der deutschen chemischen Gesellschaft" w:history="1"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Ber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D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tsch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C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hem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Ges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</w:hyperlink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</w:rPr>
        <w:t>77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257–264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(1944).</w:t>
      </w:r>
    </w:p>
    <w:p w14:paraId="304466A8" w14:textId="3653C1FB" w:rsidR="00706D1C" w:rsidRPr="00453603" w:rsidRDefault="00706D1C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[</w:t>
      </w:r>
      <w:r w:rsidR="0074120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10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]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Gardner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K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Mayer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J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Understanding C-H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b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ond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xidations: H· and H-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ransfer in the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 of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oluene by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ermanganate.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lang w:val="en-CA" w:eastAsia="zh-CN"/>
        </w:rPr>
        <w:t>Science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  <w:lang w:val="en-CA" w:eastAsia="zh-CN"/>
        </w:rPr>
        <w:t>269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1849–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18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51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(1995)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1C9F234" w14:textId="263D2431" w:rsidR="00741208" w:rsidRPr="00453603" w:rsidRDefault="006112D3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[11]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</w:t>
      </w:r>
      <w:proofErr w:type="spellStart"/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Jörg</w:t>
      </w:r>
      <w:proofErr w:type="spellEnd"/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F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Ulrich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G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Thomas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A. 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Toluene.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 Ullmann's Encyclopedia of Industrial Chemistry.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Weinheim: Wiley-VCH. 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(2005)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</w:p>
    <w:p w14:paraId="5F040CB5" w14:textId="15EAAE9C" w:rsidR="00242C10" w:rsidRPr="00453603" w:rsidRDefault="00242C10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</w:t>
      </w:r>
      <w:r w:rsidR="006112D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2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Nicolescu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Lupu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Pantea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O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Gabriela Gheorghe, C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Bondarev, A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 Calin, C. Toxici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ty study of benzene, toluene and xylene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(BTX) at 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exposure on some experimental gr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oups. Rev</w:t>
      </w:r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proofErr w:type="gram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Chim</w:t>
      </w:r>
      <w:proofErr w:type="spellEnd"/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-</w:t>
      </w:r>
      <w:proofErr w:type="gram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Bucharest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66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1181-1183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627C49F" w14:textId="078C5DD9" w:rsidR="00D03D24" w:rsidRPr="00453603" w:rsidRDefault="00510BB6" w:rsidP="00D74B4F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[13] </w:t>
      </w:r>
      <w:proofErr w:type="spellStart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Adebajo</w:t>
      </w:r>
      <w:proofErr w:type="spellEnd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 O.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Long, M. A. </w:t>
      </w:r>
      <w:r w:rsidR="00D74B4F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The contribution of the methanol-to-aromatics reaction to benzene methylation over ZSM-5 catalysts</w:t>
      </w:r>
      <w:r w:rsidR="003F76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3F767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Commun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24E1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4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71-76 (2003).</w:t>
      </w:r>
    </w:p>
    <w:p w14:paraId="2EF8EFC7" w14:textId="2D27EEA7" w:rsidR="00D03D24" w:rsidRPr="00453603" w:rsidRDefault="00D03D24" w:rsidP="00325616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[14] Moors, S. L. C.,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Wispelaere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K. D., 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V</w:t>
      </w:r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an der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Mynsbrugge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J.,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Waroquier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Van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Speybroeck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V. 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Molecular dynamics kinetic study on the zeolite-catalyzed benzene methylation in ZSM</w:t>
      </w:r>
      <w:r w:rsidR="00325616" w:rsidRPr="00453603">
        <w:rPr>
          <w:rFonts w:ascii="Arno Pro" w:hAnsi="Arno Pro" w:cs="Cambria Math"/>
          <w:color w:val="222222"/>
          <w:sz w:val="17"/>
          <w:szCs w:val="17"/>
          <w:shd w:val="clear" w:color="auto" w:fill="FFFFFF"/>
          <w:lang w:val="en-CA" w:eastAsia="zh-CN"/>
        </w:rPr>
        <w:t>‑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ACS </w:t>
      </w:r>
      <w:proofErr w:type="spellStart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C678F2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3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2556-2567 (2013).</w:t>
      </w:r>
    </w:p>
    <w:p w14:paraId="09F975FB" w14:textId="00708241" w:rsidR="00D7766B" w:rsidRPr="00453603" w:rsidRDefault="00D7766B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[15] Dong, P., Li, Z., Wang, D., Wang, X., Guo, Y., 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Li, G.</w:t>
      </w:r>
      <w:r w:rsidR="007E2B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Zhang, D.</w:t>
      </w:r>
      <w:r w:rsidR="0084449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Alkylation of Benzene by Methanol: Thermodynamics Analysis for Designing and Designing for Enhancing the Selectivity of Toluene and Para-Xylene. </w:t>
      </w:r>
      <w:proofErr w:type="spellStart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 Lett.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026F05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149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248-258 (2019).</w:t>
      </w:r>
    </w:p>
    <w:p w14:paraId="7741B2F4" w14:textId="09B364CA" w:rsidR="003238E7" w:rsidRPr="00453603" w:rsidRDefault="003238E7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[16] Liu, M., </w:t>
      </w:r>
      <w:r w:rsidR="00D2131D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Wang, Y., Kong, X., Rashid, R. T., 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Chu, S., Li, C.-C., Hearne, Z., Guo, H., 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</w:t>
      </w:r>
      <w:r w:rsidR="0008747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Direct catalytic methanol-to-ethanol photo-conversion via methyl carbene.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Chem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1-10</w:t>
      </w:r>
      <w:r w:rsidR="00074A04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(2019).</w:t>
      </w:r>
    </w:p>
    <w:p w14:paraId="605649AA" w14:textId="5B4B20F7" w:rsidR="00CA30A7" w:rsidRPr="00453603" w:rsidRDefault="00CA30A7" w:rsidP="00900B6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[17] Lu, L., Fan, S., Mu, X., 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 Photoinduced conversion of methane into benzene over </w:t>
      </w:r>
      <w:proofErr w:type="spellStart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GaN</w:t>
      </w:r>
      <w:proofErr w:type="spellEnd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nanowires. </w:t>
      </w:r>
      <w:r w:rsidR="00900B6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J. Am. Chem. Soc.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44D03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136</w:t>
      </w:r>
      <w:r w:rsidR="00144D0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7793-7796 (2014).</w:t>
      </w:r>
    </w:p>
    <w:p w14:paraId="6177F79F" w14:textId="068BA8FD" w:rsidR="00DB41BA" w:rsidRDefault="00DB41BA" w:rsidP="00833EE5">
      <w:pPr>
        <w:pStyle w:val="SNSynopsisTOC"/>
      </w:pPr>
      <w:r>
        <w:br w:type="page"/>
      </w:r>
    </w:p>
    <w:p w14:paraId="049F35F6" w14:textId="47FFF932" w:rsidR="00866E00" w:rsidRDefault="009313B7" w:rsidP="00102121">
      <w:pPr>
        <w:pStyle w:val="SNSynopsisTOC"/>
        <w:jc w:val="center"/>
      </w:pPr>
      <w:r>
        <w:rPr>
          <w:noProof/>
        </w:rPr>
        <w:object w:dxaOrig="7133" w:dyaOrig="3050" w14:anchorId="47E925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356.8pt;height:152.35pt;mso-width-percent:0;mso-height-percent:0;mso-width-percent:0;mso-height-percent:0" o:ole="">
            <v:imagedata r:id="rId11" o:title=""/>
          </v:shape>
          <o:OLEObject Type="Embed" ProgID="ChemDraw.Document.6.0" ShapeID="_x0000_i1030" DrawAspect="Content" ObjectID="_1625252865" r:id="rId12"/>
        </w:object>
      </w:r>
    </w:p>
    <w:p w14:paraId="6E0F8B82" w14:textId="5335BD1B" w:rsidR="00866E00" w:rsidRDefault="00102121" w:rsidP="00833EE5">
      <w:pPr>
        <w:pStyle w:val="SNSynopsisTOC"/>
      </w:pPr>
      <w:r>
        <w:t>Figure 1. Photo-driven benzene methylation into toluene using methanol.</w:t>
      </w:r>
    </w:p>
    <w:p w14:paraId="4FA49CF5" w14:textId="77777777" w:rsidR="003762F8" w:rsidRPr="003762F8" w:rsidRDefault="003762F8" w:rsidP="003762F8"/>
    <w:p w14:paraId="36DEAC5B" w14:textId="21052410" w:rsidR="00E746D8" w:rsidRDefault="003238BE" w:rsidP="003762F8">
      <w:pPr>
        <w:pStyle w:val="SNSynopsisTOC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75C8F3" wp14:editId="2AE8B91D">
            <wp:simplePos x="0" y="0"/>
            <wp:positionH relativeFrom="margin">
              <wp:posOffset>3953510</wp:posOffset>
            </wp:positionH>
            <wp:positionV relativeFrom="paragraph">
              <wp:posOffset>3853815</wp:posOffset>
            </wp:positionV>
            <wp:extent cx="1586250" cy="114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93954" r="14686" b="3288"/>
                    <a:stretch/>
                  </pic:blipFill>
                  <pic:spPr bwMode="auto">
                    <a:xfrm>
                      <a:off x="0" y="0"/>
                      <a:ext cx="158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F8">
        <w:rPr>
          <w:noProof/>
        </w:rPr>
        <w:drawing>
          <wp:inline distT="0" distB="0" distL="0" distR="0" wp14:anchorId="37C0A4F9" wp14:editId="5042277A">
            <wp:extent cx="4731457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4"/>
                    <a:stretch/>
                  </pic:blipFill>
                  <pic:spPr bwMode="auto">
                    <a:xfrm>
                      <a:off x="0" y="0"/>
                      <a:ext cx="4732769" cy="40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5E7" w14:textId="44CDC17D" w:rsidR="003762F8" w:rsidRDefault="003762F8" w:rsidP="003762F8">
      <w:r>
        <w:t xml:space="preserve">Figure 2. Scanning Electron Microscopy (SEM) of </w:t>
      </w:r>
      <w:proofErr w:type="spellStart"/>
      <w:r>
        <w:t>GaN</w:t>
      </w:r>
      <w:proofErr w:type="spellEnd"/>
      <w:r>
        <w:t xml:space="preserve"> NW grown from MBE.</w:t>
      </w:r>
    </w:p>
    <w:p w14:paraId="2484BE77" w14:textId="1FBB73E1" w:rsidR="00E5450D" w:rsidRDefault="00E5450D" w:rsidP="003762F8">
      <w:r>
        <w:br w:type="page"/>
      </w:r>
    </w:p>
    <w:p w14:paraId="755933B6" w14:textId="27204BFA" w:rsidR="00E5450D" w:rsidRDefault="006D5703" w:rsidP="003762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05324" wp14:editId="45B0E6F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848100" cy="47815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478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4036" w14:textId="1A06B45E" w:rsidR="00681B32" w:rsidRDefault="00681B3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(B)</w:t>
                            </w:r>
                          </w:p>
                          <w:p w14:paraId="0E423A4A" w14:textId="38332465" w:rsidR="00681B32" w:rsidRDefault="00681B32"/>
                          <w:p w14:paraId="1D0812EE" w14:textId="1DE1D4BF" w:rsidR="00681B32" w:rsidRDefault="00681B32"/>
                          <w:p w14:paraId="7BAB7189" w14:textId="26AEDDEB" w:rsidR="00681B32" w:rsidRDefault="00681B32"/>
                          <w:p w14:paraId="1D845724" w14:textId="2B865658" w:rsidR="00681B32" w:rsidRDefault="00681B32"/>
                          <w:p w14:paraId="5BAB30BA" w14:textId="5C6BDC31" w:rsidR="00681B32" w:rsidRDefault="00681B32"/>
                          <w:p w14:paraId="30EB1A0B" w14:textId="665C7819" w:rsidR="00681B32" w:rsidRPr="00FB67EB" w:rsidRDefault="00681B3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0478545E" w14:textId="74F8C8CC" w:rsidR="00681B32" w:rsidRDefault="00681B32"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(D)</w:t>
                            </w:r>
                          </w:p>
                          <w:p w14:paraId="073C2BB4" w14:textId="6EB8800B" w:rsidR="00681B32" w:rsidRDefault="00681B32"/>
                          <w:p w14:paraId="37151C29" w14:textId="4DF2982B" w:rsidR="00681B32" w:rsidRDefault="00681B32"/>
                          <w:p w14:paraId="6EC477FE" w14:textId="518DE578" w:rsidR="00681B32" w:rsidRDefault="00681B32"/>
                          <w:p w14:paraId="4BA91D36" w14:textId="3348F87F" w:rsidR="00681B32" w:rsidRDefault="00681B32"/>
                          <w:p w14:paraId="1171E154" w14:textId="61803166" w:rsidR="00681B32" w:rsidRDefault="00681B32"/>
                          <w:p w14:paraId="0DF3FD3C" w14:textId="6CA62D1D" w:rsidR="00681B32" w:rsidRDefault="00681B32"/>
                          <w:p w14:paraId="3E1DA959" w14:textId="34238BE0" w:rsidR="00681B32" w:rsidRDefault="00681B32"/>
                          <w:p w14:paraId="52B9DED3" w14:textId="650CB801" w:rsidR="00681B32" w:rsidRDefault="00681B32">
                            <w:r>
                              <w:t>(E)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053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.25pt;width:303pt;height:37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" filled="f" stroked="f">
                <v:textbox>
                  <w:txbxContent>
                    <w:p w14:paraId="4C734036" w14:textId="1A06B45E" w:rsidR="00681B32" w:rsidRDefault="00681B3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(B)</w:t>
                      </w:r>
                    </w:p>
                    <w:p w14:paraId="0E423A4A" w14:textId="38332465" w:rsidR="00681B32" w:rsidRDefault="00681B32"/>
                    <w:p w14:paraId="1D0812EE" w14:textId="1DE1D4BF" w:rsidR="00681B32" w:rsidRDefault="00681B32"/>
                    <w:p w14:paraId="7BAB7189" w14:textId="26AEDDEB" w:rsidR="00681B32" w:rsidRDefault="00681B32"/>
                    <w:p w14:paraId="1D845724" w14:textId="2B865658" w:rsidR="00681B32" w:rsidRDefault="00681B32"/>
                    <w:p w14:paraId="5BAB30BA" w14:textId="5C6BDC31" w:rsidR="00681B32" w:rsidRDefault="00681B32"/>
                    <w:p w14:paraId="30EB1A0B" w14:textId="665C7819" w:rsidR="00681B32" w:rsidRPr="00FB67EB" w:rsidRDefault="00681B32">
                      <w:pPr>
                        <w:rPr>
                          <w:sz w:val="2"/>
                        </w:rPr>
                      </w:pPr>
                    </w:p>
                    <w:p w14:paraId="0478545E" w14:textId="74F8C8CC" w:rsidR="00681B32" w:rsidRDefault="00681B32"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(D)</w:t>
                      </w:r>
                    </w:p>
                    <w:p w14:paraId="073C2BB4" w14:textId="6EB8800B" w:rsidR="00681B32" w:rsidRDefault="00681B32"/>
                    <w:p w14:paraId="37151C29" w14:textId="4DF2982B" w:rsidR="00681B32" w:rsidRDefault="00681B32"/>
                    <w:p w14:paraId="6EC477FE" w14:textId="518DE578" w:rsidR="00681B32" w:rsidRDefault="00681B32"/>
                    <w:p w14:paraId="4BA91D36" w14:textId="3348F87F" w:rsidR="00681B32" w:rsidRDefault="00681B32"/>
                    <w:p w14:paraId="1171E154" w14:textId="61803166" w:rsidR="00681B32" w:rsidRDefault="00681B32"/>
                    <w:p w14:paraId="0DF3FD3C" w14:textId="6CA62D1D" w:rsidR="00681B32" w:rsidRDefault="00681B32"/>
                    <w:p w14:paraId="3E1DA959" w14:textId="34238BE0" w:rsidR="00681B32" w:rsidRDefault="00681B32"/>
                    <w:p w14:paraId="52B9DED3" w14:textId="650CB801" w:rsidR="00681B32" w:rsidRDefault="00681B32">
                      <w:r>
                        <w:t>(E)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13B7">
        <w:rPr>
          <w:noProof/>
        </w:rPr>
        <w:object w:dxaOrig="5357" w:dyaOrig="3355" w14:anchorId="15E8A3AD">
          <v:shape id="_x0000_i1029" type="#_x0000_t75" alt="" style="width:268.05pt;height:167.8pt;mso-width-percent:0;mso-height-percent:0;mso-width-percent:0;mso-height-percent:0" o:ole="">
            <v:imagedata r:id="rId16" o:title=""/>
          </v:shape>
          <o:OLEObject Type="Embed" ProgID="ChemDraw.Document.6.0" ShapeID="_x0000_i1029" DrawAspect="Content" ObjectID="_1625252866" r:id="rId17"/>
        </w:object>
      </w:r>
      <w:r w:rsidR="00F33F78">
        <w:rPr>
          <w:noProof/>
        </w:rPr>
        <w:drawing>
          <wp:inline distT="0" distB="0" distL="0" distR="0" wp14:anchorId="539766C1" wp14:editId="5A0A88A3">
            <wp:extent cx="2971800" cy="19431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22ACC81-FC28-4932-8D75-45E8CBBB95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B25D93" w14:textId="7B78CEBE" w:rsidR="002C34F0" w:rsidRDefault="001B4156" w:rsidP="003762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7F45D1A" wp14:editId="1F3CBE64">
            <wp:simplePos x="0" y="0"/>
            <wp:positionH relativeFrom="margin">
              <wp:posOffset>3362960</wp:posOffset>
            </wp:positionH>
            <wp:positionV relativeFrom="paragraph">
              <wp:posOffset>19050</wp:posOffset>
            </wp:positionV>
            <wp:extent cx="3448050" cy="2000250"/>
            <wp:effectExtent l="0" t="0" r="0" b="0"/>
            <wp:wrapNone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86AA962-001A-425B-B838-940EF89FEC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D5F">
        <w:rPr>
          <w:noProof/>
        </w:rPr>
        <w:drawing>
          <wp:inline distT="0" distB="0" distL="0" distR="0" wp14:anchorId="68797CA7" wp14:editId="45A86131">
            <wp:extent cx="2800350" cy="2028825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82D3A173-97D9-443A-BAA1-45EA261B8C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B12326">
        <w:t xml:space="preserve">        </w:t>
      </w:r>
    </w:p>
    <w:p w14:paraId="0FCDE1D1" w14:textId="6AFD6CDA" w:rsidR="00FB6B2F" w:rsidRDefault="009313B7" w:rsidP="00277504">
      <w:pPr>
        <w:ind w:firstLine="720"/>
        <w:jc w:val="left"/>
      </w:pPr>
      <w:r>
        <w:rPr>
          <w:noProof/>
        </w:rPr>
        <w:object w:dxaOrig="1440" w:dyaOrig="1440" w14:anchorId="28A0F7BA">
          <v:shape id="_x0000_s1026" type="#_x0000_t75" alt="" style="position:absolute;left:0;text-align:left;margin-left:315.05pt;margin-top:14.6pt;width:159pt;height:74.25pt;z-index:251667456;mso-wrap-edited:f;mso-width-percent:0;mso-height-percent:0;mso-position-horizontal-relative:text;mso-position-vertical-relative:text;mso-width-percent:0;mso-height-percent:0;mso-width-relative:page;mso-height-relative:page">
            <v:imagedata r:id="rId21" o:title=""/>
          </v:shape>
          <o:OLEObject Type="Embed" ProgID="ChemDraw.Document.6.0" ShapeID="_x0000_s1026" DrawAspect="Content" ObjectID="_1625252870" r:id="rId22"/>
        </w:object>
      </w:r>
      <w:r w:rsidR="0029274B">
        <w:t xml:space="preserve">   </w:t>
      </w:r>
      <w:r>
        <w:rPr>
          <w:noProof/>
        </w:rPr>
        <w:object w:dxaOrig="3702" w:dyaOrig="1999" w14:anchorId="251D2A12">
          <v:shape id="_x0000_i1027" type="#_x0000_t75" alt="" style="width:185.15pt;height:100.95pt;mso-width-percent:0;mso-height-percent:0;mso-width-percent:0;mso-height-percent:0" o:ole="">
            <v:imagedata r:id="rId23" o:title=""/>
          </v:shape>
          <o:OLEObject Type="Embed" ProgID="ChemDraw.Document.6.0" ShapeID="_x0000_i1027" DrawAspect="Content" ObjectID="_1625252867" r:id="rId24"/>
        </w:object>
      </w:r>
      <w:r w:rsidR="00277504">
        <w:tab/>
      </w:r>
      <w:r w:rsidR="00277504">
        <w:tab/>
        <w:t xml:space="preserve">      </w:t>
      </w:r>
      <w:r w:rsidR="0029274B">
        <w:t xml:space="preserve">   </w:t>
      </w:r>
    </w:p>
    <w:p w14:paraId="1D9AC226" w14:textId="35B1B799" w:rsidR="001B4156" w:rsidRDefault="001B4156" w:rsidP="003762F8">
      <w:pPr>
        <w:rPr>
          <w:lang w:eastAsia="zh-CN"/>
        </w:rPr>
      </w:pPr>
      <w:r>
        <w:t xml:space="preserve">Figure 3. Catalyst performance </w:t>
      </w:r>
      <w:r w:rsidR="006D5703">
        <w:t>examination.</w:t>
      </w:r>
      <w:r w:rsidR="00FB67EB">
        <w:t xml:space="preserve"> (A) </w:t>
      </w:r>
      <w:r w:rsidR="00F5057A">
        <w:t>Reaction setup</w:t>
      </w:r>
      <w:r w:rsidR="00C63E74">
        <w:t xml:space="preserve"> and procedures</w:t>
      </w:r>
      <w:r w:rsidR="00F5057A">
        <w:t xml:space="preserve">. (B) Performance of </w:t>
      </w:r>
      <w:r w:rsidR="00AE2579">
        <w:rPr>
          <w:rFonts w:hint="eastAsia"/>
          <w:lang w:eastAsia="zh-CN"/>
        </w:rPr>
        <w:t>ca</w:t>
      </w:r>
      <w:r w:rsidR="00AE2579">
        <w:rPr>
          <w:lang w:eastAsia="zh-CN"/>
        </w:rPr>
        <w:t>talyst with different doping</w:t>
      </w:r>
      <w:r w:rsidR="00D77F11">
        <w:rPr>
          <w:lang w:eastAsia="zh-CN"/>
        </w:rPr>
        <w:t xml:space="preserve">. </w:t>
      </w:r>
      <w:r w:rsidR="00F420BB">
        <w:rPr>
          <w:lang w:eastAsia="zh-CN"/>
        </w:rPr>
        <w:t>(C) Catalyst recyclability test. (D) Catalyst</w:t>
      </w:r>
      <w:r w:rsidR="009B5F3F">
        <w:rPr>
          <w:lang w:eastAsia="zh-CN"/>
        </w:rPr>
        <w:t>s</w:t>
      </w:r>
      <w:r w:rsidR="00F420BB">
        <w:rPr>
          <w:lang w:eastAsia="zh-CN"/>
        </w:rPr>
        <w:t xml:space="preserve"> performance with quantification of surface area.</w:t>
      </w:r>
      <w:r w:rsidR="000B01B3">
        <w:rPr>
          <w:lang w:eastAsia="zh-CN"/>
        </w:rPr>
        <w:t xml:space="preserve"> (E) Large-scale benzene to toluene conversion.</w:t>
      </w:r>
      <w:r w:rsidR="00762448">
        <w:rPr>
          <w:lang w:eastAsia="zh-CN"/>
        </w:rPr>
        <w:t xml:space="preserve"> (F) Isotope labeling experiment.</w:t>
      </w:r>
    </w:p>
    <w:p w14:paraId="38B48A72" w14:textId="77777777" w:rsidR="005D32F6" w:rsidRDefault="005D32F6" w:rsidP="003762F8">
      <w:pPr>
        <w:rPr>
          <w:lang w:eastAsia="zh-CN"/>
        </w:rPr>
      </w:pPr>
      <w:r>
        <w:rPr>
          <w:lang w:eastAsia="zh-CN"/>
        </w:rPr>
        <w:br w:type="page"/>
      </w:r>
    </w:p>
    <w:p w14:paraId="79A19A4B" w14:textId="6A32C4CB" w:rsidR="00C53482" w:rsidRDefault="00C53482" w:rsidP="003762F8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06D47411" wp14:editId="75585376">
                <wp:simplePos x="0" y="0"/>
                <wp:positionH relativeFrom="margin">
                  <wp:posOffset>-113665</wp:posOffset>
                </wp:positionH>
                <wp:positionV relativeFrom="paragraph">
                  <wp:posOffset>171450</wp:posOffset>
                </wp:positionV>
                <wp:extent cx="4286250" cy="30099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5060" w14:textId="55DA44E8" w:rsidR="00681B32" w:rsidRDefault="00681B32" w:rsidP="00C5348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526E406D" w14:textId="77777777" w:rsidR="00681B32" w:rsidRDefault="00681B32" w:rsidP="00C53482"/>
                          <w:p w14:paraId="6AAA6F5C" w14:textId="77777777" w:rsidR="00681B32" w:rsidRDefault="00681B32" w:rsidP="00C53482"/>
                          <w:p w14:paraId="277F0D7E" w14:textId="77777777" w:rsidR="00681B32" w:rsidRDefault="00681B32" w:rsidP="00C53482"/>
                          <w:p w14:paraId="503551EC" w14:textId="77777777" w:rsidR="00681B32" w:rsidRDefault="00681B32" w:rsidP="00C53482"/>
                          <w:p w14:paraId="28949896" w14:textId="77777777" w:rsidR="00681B32" w:rsidRDefault="00681B32" w:rsidP="00C53482"/>
                          <w:p w14:paraId="67AE81C4" w14:textId="77777777" w:rsidR="00681B32" w:rsidRPr="00FB67EB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37CA24AE" w14:textId="77777777" w:rsidR="00681B32" w:rsidRDefault="00681B32" w:rsidP="00C53482"/>
                          <w:p w14:paraId="5FB57820" w14:textId="66FD401B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1C914AD1" w14:textId="77777777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2CB51CCA" w14:textId="15F47EE9" w:rsidR="00681B32" w:rsidRDefault="00681B32" w:rsidP="008E7660">
                            <w:pPr>
                              <w:ind w:left="720" w:firstLine="720"/>
                            </w:pPr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7411" id="_x0000_s1027" type="#_x0000_t202" style="position:absolute;left:0;text-align:left;margin-left:-8.95pt;margin-top:13.5pt;width:337.5pt;height:237pt;z-index:251657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" filled="f" stroked="f">
                <v:textbox>
                  <w:txbxContent>
                    <w:p w14:paraId="374E5060" w14:textId="55DA44E8" w:rsidR="00681B32" w:rsidRDefault="00681B32" w:rsidP="00C5348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526E406D" w14:textId="77777777" w:rsidR="00681B32" w:rsidRDefault="00681B32" w:rsidP="00C53482"/>
                    <w:p w14:paraId="6AAA6F5C" w14:textId="77777777" w:rsidR="00681B32" w:rsidRDefault="00681B32" w:rsidP="00C53482"/>
                    <w:p w14:paraId="277F0D7E" w14:textId="77777777" w:rsidR="00681B32" w:rsidRDefault="00681B32" w:rsidP="00C53482"/>
                    <w:p w14:paraId="503551EC" w14:textId="77777777" w:rsidR="00681B32" w:rsidRDefault="00681B32" w:rsidP="00C53482"/>
                    <w:p w14:paraId="28949896" w14:textId="77777777" w:rsidR="00681B32" w:rsidRDefault="00681B32" w:rsidP="00C53482"/>
                    <w:p w14:paraId="67AE81C4" w14:textId="77777777" w:rsidR="00681B32" w:rsidRPr="00FB67EB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37CA24AE" w14:textId="77777777" w:rsidR="00681B32" w:rsidRDefault="00681B32" w:rsidP="00C53482"/>
                    <w:p w14:paraId="5FB57820" w14:textId="66FD401B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1C914AD1" w14:textId="77777777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2CB51CCA" w14:textId="15F47EE9" w:rsidR="00681B32" w:rsidRDefault="00681B32" w:rsidP="008E7660">
                      <w:pPr>
                        <w:ind w:left="720" w:firstLine="720"/>
                      </w:pPr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91E22F" w14:textId="11A53293" w:rsidR="00892880" w:rsidRDefault="008C0FC7" w:rsidP="003762F8">
      <w:r>
        <w:rPr>
          <w:noProof/>
        </w:rPr>
        <w:drawing>
          <wp:anchor distT="0" distB="0" distL="114300" distR="114300" simplePos="0" relativeHeight="251662336" behindDoc="0" locked="0" layoutInCell="1" allowOverlap="1" wp14:anchorId="6942E2BF" wp14:editId="046A46FC">
            <wp:simplePos x="0" y="0"/>
            <wp:positionH relativeFrom="column">
              <wp:posOffset>3658235</wp:posOffset>
            </wp:positionH>
            <wp:positionV relativeFrom="paragraph">
              <wp:posOffset>21590</wp:posOffset>
            </wp:positionV>
            <wp:extent cx="2876550" cy="2286000"/>
            <wp:effectExtent l="0" t="0" r="0" b="0"/>
            <wp:wrapNone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C264DDB-6968-4294-AC40-8984CB4926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4F7">
        <w:rPr>
          <w:noProof/>
        </w:rPr>
        <w:drawing>
          <wp:inline distT="0" distB="0" distL="0" distR="0" wp14:anchorId="2FB98733" wp14:editId="219F2E08">
            <wp:extent cx="2990850" cy="2314575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E704F32-433A-4DD0-963E-C2345EC3D1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77FA623" w14:textId="3505A18E" w:rsidR="005D32F6" w:rsidRDefault="00B2277F" w:rsidP="00842CDE">
      <w:pPr>
        <w:jc w:val="center"/>
      </w:pPr>
      <w:r>
        <w:t xml:space="preserve">        </w:t>
      </w:r>
      <w:r w:rsidR="009313B7">
        <w:rPr>
          <w:noProof/>
        </w:rPr>
        <w:object w:dxaOrig="7420" w:dyaOrig="2485" w14:anchorId="0C8B6195">
          <v:shape id="_x0000_i1026" type="#_x0000_t75" alt="" style="width:370.95pt;height:124.05pt;mso-width-percent:0;mso-height-percent:0;mso-width-percent:0;mso-height-percent:0" o:ole="">
            <v:imagedata r:id="rId27" o:title=""/>
          </v:shape>
          <o:OLEObject Type="Embed" ProgID="ChemDraw.Document.6.0" ShapeID="_x0000_i1026" DrawAspect="Content" ObjectID="_1625252868" r:id="rId28"/>
        </w:object>
      </w:r>
    </w:p>
    <w:p w14:paraId="4B3C189F" w14:textId="6D425476" w:rsidR="00C11EAD" w:rsidRDefault="007C588B" w:rsidP="007C588B">
      <w:pPr>
        <w:jc w:val="left"/>
      </w:pPr>
      <w:r>
        <w:t xml:space="preserve">Figure 4. </w:t>
      </w:r>
      <w:r w:rsidR="001B6D37">
        <w:t>Reaction kinetic study and the proposed mechanism</w:t>
      </w:r>
      <w:r w:rsidR="00C32678">
        <w:t>. (A) Kinetic study of benzene to toluene conversion. (B) Kinetic study of methanol</w:t>
      </w:r>
      <w:r w:rsidR="00575E3B">
        <w:t>-</w:t>
      </w:r>
      <w:r w:rsidR="00C32678">
        <w:t>to</w:t>
      </w:r>
      <w:r w:rsidR="00575E3B">
        <w:t>-</w:t>
      </w:r>
      <w:r w:rsidR="00C32678">
        <w:t>ethanol conversion. (C) Proposed mechanism involving two methanol molecules.</w:t>
      </w:r>
      <w:r w:rsidR="00C11EAD">
        <w:br w:type="page"/>
      </w:r>
    </w:p>
    <w:p w14:paraId="6D1895CE" w14:textId="1172C232" w:rsidR="00C56087" w:rsidRDefault="00DB1E83" w:rsidP="007C588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A99F" wp14:editId="07577FA0">
            <wp:simplePos x="0" y="0"/>
            <wp:positionH relativeFrom="column">
              <wp:posOffset>3296285</wp:posOffset>
            </wp:positionH>
            <wp:positionV relativeFrom="paragraph">
              <wp:posOffset>187960</wp:posOffset>
            </wp:positionV>
            <wp:extent cx="3028950" cy="2400300"/>
            <wp:effectExtent l="0" t="0" r="0" b="0"/>
            <wp:wrapNone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8410B7A5-7A6B-43E4-A424-12CF25003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8684EC" wp14:editId="7A90A21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505200" cy="56197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56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B6008" w14:textId="2E56C2FE" w:rsidR="00681B32" w:rsidRDefault="00681B32" w:rsidP="00DB1E8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26FFC8A2" w14:textId="77777777" w:rsidR="00681B32" w:rsidRDefault="00681B32" w:rsidP="00DB1E83"/>
                          <w:p w14:paraId="3DC0AB65" w14:textId="77777777" w:rsidR="00681B32" w:rsidRDefault="00681B32" w:rsidP="00DB1E83"/>
                          <w:p w14:paraId="237C128B" w14:textId="77777777" w:rsidR="00681B32" w:rsidRDefault="00681B32" w:rsidP="00DB1E83"/>
                          <w:p w14:paraId="69E01198" w14:textId="77777777" w:rsidR="00681B32" w:rsidRDefault="00681B32" w:rsidP="00DB1E83"/>
                          <w:p w14:paraId="540FEFC6" w14:textId="77777777" w:rsidR="00681B32" w:rsidRDefault="00681B32" w:rsidP="00DB1E83"/>
                          <w:p w14:paraId="026E6CEE" w14:textId="77777777" w:rsidR="00681B32" w:rsidRPr="00FB67EB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1558C73" w14:textId="77777777" w:rsidR="00681B32" w:rsidRDefault="00681B32" w:rsidP="00DB1E83"/>
                          <w:p w14:paraId="29F9F524" w14:textId="77777777" w:rsidR="00681B32" w:rsidRPr="00842CDE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FB6D116" w14:textId="49BF6009" w:rsidR="00681B32" w:rsidRDefault="00681B32" w:rsidP="00DB1E83">
                            <w:pPr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84EC" id="_x0000_s1028" type="#_x0000_t202" style="position:absolute;margin-left:0;margin-top:1.1pt;width:276pt;height:44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" filled="f" stroked="f">
                <v:textbox>
                  <w:txbxContent>
                    <w:p w14:paraId="1CDB6008" w14:textId="2E56C2FE" w:rsidR="00681B32" w:rsidRDefault="00681B32" w:rsidP="00DB1E8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26FFC8A2" w14:textId="77777777" w:rsidR="00681B32" w:rsidRDefault="00681B32" w:rsidP="00DB1E83"/>
                    <w:p w14:paraId="3DC0AB65" w14:textId="77777777" w:rsidR="00681B32" w:rsidRDefault="00681B32" w:rsidP="00DB1E83"/>
                    <w:p w14:paraId="237C128B" w14:textId="77777777" w:rsidR="00681B32" w:rsidRDefault="00681B32" w:rsidP="00DB1E83"/>
                    <w:p w14:paraId="69E01198" w14:textId="77777777" w:rsidR="00681B32" w:rsidRDefault="00681B32" w:rsidP="00DB1E83"/>
                    <w:p w14:paraId="540FEFC6" w14:textId="77777777" w:rsidR="00681B32" w:rsidRDefault="00681B32" w:rsidP="00DB1E83"/>
                    <w:p w14:paraId="026E6CEE" w14:textId="77777777" w:rsidR="00681B32" w:rsidRPr="00FB67EB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1558C73" w14:textId="77777777" w:rsidR="00681B32" w:rsidRDefault="00681B32" w:rsidP="00DB1E83"/>
                    <w:p w14:paraId="29F9F524" w14:textId="77777777" w:rsidR="00681B32" w:rsidRPr="00842CDE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FB6D116" w14:textId="49BF6009" w:rsidR="00681B32" w:rsidRDefault="00681B32" w:rsidP="00DB1E83">
                      <w:pPr>
                        <w:ind w:left="720" w:firstLine="720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C1EF9" w14:textId="77777777" w:rsidR="00DB1E83" w:rsidRDefault="00C56087" w:rsidP="007C588B">
      <w:pPr>
        <w:jc w:val="left"/>
      </w:pPr>
      <w:r>
        <w:t xml:space="preserve"> </w:t>
      </w:r>
    </w:p>
    <w:p w14:paraId="2DAD57B2" w14:textId="4D3642A1" w:rsidR="007C588B" w:rsidRDefault="00C56087" w:rsidP="007C588B">
      <w:pPr>
        <w:jc w:val="left"/>
        <w:rPr>
          <w:noProof/>
        </w:rPr>
      </w:pPr>
      <w:r>
        <w:t xml:space="preserve">           </w:t>
      </w:r>
      <w:r w:rsidR="009313B7">
        <w:rPr>
          <w:noProof/>
        </w:rPr>
        <w:object w:dxaOrig="3331" w:dyaOrig="1970" w14:anchorId="168322FD">
          <v:shape id="_x0000_i1025" type="#_x0000_t75" alt="" style="width:167.15pt;height:97.7pt;mso-width-percent:0;mso-height-percent:0;mso-width-percent:0;mso-height-percent:0" o:ole="">
            <v:imagedata r:id="rId30" o:title=""/>
          </v:shape>
          <o:OLEObject Type="Embed" ProgID="ChemDraw.Document.6.0" ShapeID="_x0000_i1025" DrawAspect="Content" ObjectID="_1625252869" r:id="rId31"/>
        </w:object>
      </w:r>
      <w:r w:rsidR="00C13929" w:rsidRPr="00C13929">
        <w:rPr>
          <w:noProof/>
        </w:rPr>
        <w:t xml:space="preserve"> </w:t>
      </w:r>
    </w:p>
    <w:p w14:paraId="35A6FA19" w14:textId="67055B9A" w:rsidR="00DB1E83" w:rsidRDefault="00DB1E83" w:rsidP="007C588B">
      <w:pPr>
        <w:jc w:val="left"/>
      </w:pPr>
    </w:p>
    <w:p w14:paraId="6159523B" w14:textId="77777777" w:rsidR="00B506E2" w:rsidRDefault="00B506E2" w:rsidP="007C588B">
      <w:pPr>
        <w:jc w:val="left"/>
      </w:pPr>
    </w:p>
    <w:p w14:paraId="53980F37" w14:textId="3BDA5B6D" w:rsidR="00DB1E83" w:rsidRPr="003762F8" w:rsidRDefault="00DB1E83" w:rsidP="007C588B">
      <w:pPr>
        <w:jc w:val="left"/>
      </w:pPr>
      <w:r>
        <w:t xml:space="preserve">Figure 5. </w:t>
      </w:r>
      <w:r w:rsidR="00B506E2">
        <w:t>Direct methane to toluene conversion. (A) Reaction equation</w:t>
      </w:r>
      <w:r w:rsidR="001D7DBC">
        <w:t xml:space="preserve">. (B) </w:t>
      </w:r>
      <w:r w:rsidR="000155E0">
        <w:t>Catalyst efficiency with different doping.</w:t>
      </w:r>
    </w:p>
    <w:sectPr w:rsidR="00DB1E83" w:rsidRPr="003762F8" w:rsidSect="000E206D">
      <w:headerReference w:type="even" r:id="rId32"/>
      <w:footerReference w:type="even" r:id="rId33"/>
      <w:footerReference w:type="default" r:id="rId34"/>
      <w:type w:val="continuous"/>
      <w:pgSz w:w="12240" w:h="15840"/>
      <w:pgMar w:top="720" w:right="1094" w:bottom="950" w:left="1094" w:header="720" w:footer="720" w:gutter="0"/>
      <w:lnNumType w:countBy="1"/>
      <w:cols w:space="461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B92D8F" w14:textId="77777777" w:rsidR="009313B7" w:rsidRDefault="009313B7">
      <w:r>
        <w:separator/>
      </w:r>
    </w:p>
    <w:p w14:paraId="14157422" w14:textId="77777777" w:rsidR="009313B7" w:rsidRDefault="009313B7"/>
  </w:endnote>
  <w:endnote w:type="continuationSeparator" w:id="0">
    <w:p w14:paraId="3F4C66A4" w14:textId="77777777" w:rsidR="009313B7" w:rsidRDefault="009313B7">
      <w:r>
        <w:continuationSeparator/>
      </w:r>
    </w:p>
    <w:p w14:paraId="710A76B2" w14:textId="77777777" w:rsidR="009313B7" w:rsidRDefault="009313B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yriad Pro Light">
    <w:altName w:val="Times New Roman"/>
    <w:panose1 w:val="020B0604020202020204"/>
    <w:charset w:val="00"/>
    <w:family w:val="swiss"/>
    <w:pitch w:val="variable"/>
    <w:sig w:usb0="A00002AF" w:usb1="5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no Pro">
    <w:altName w:val="Times New Roman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 Bold">
    <w:altName w:val="DokChampa"/>
    <w:panose1 w:val="020B0604020202020204"/>
    <w:charset w:val="00"/>
    <w:family w:val="auto"/>
    <w:pitch w:val="variable"/>
    <w:sig w:usb0="03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2355E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39F64E96" w14:textId="77777777" w:rsidR="00681B32" w:rsidRDefault="00681B32">
    <w:pPr>
      <w:pStyle w:val="Footer"/>
      <w:ind w:right="360"/>
    </w:pPr>
  </w:p>
  <w:p w14:paraId="393198A6" w14:textId="77777777" w:rsidR="00681B32" w:rsidRDefault="00681B3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56C6A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16ED0769" w14:textId="77777777" w:rsidR="00681B32" w:rsidRDefault="00681B32">
    <w:pPr>
      <w:pStyle w:val="Footer"/>
      <w:ind w:right="360"/>
    </w:pPr>
  </w:p>
  <w:p w14:paraId="1E420603" w14:textId="77777777" w:rsidR="00681B32" w:rsidRDefault="00681B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F32019" w14:textId="77777777" w:rsidR="009313B7" w:rsidRDefault="009313B7">
      <w:r>
        <w:separator/>
      </w:r>
    </w:p>
    <w:p w14:paraId="7E2308D0" w14:textId="77777777" w:rsidR="009313B7" w:rsidRDefault="009313B7"/>
  </w:footnote>
  <w:footnote w:type="continuationSeparator" w:id="0">
    <w:p w14:paraId="6800EC5D" w14:textId="77777777" w:rsidR="009313B7" w:rsidRDefault="009313B7">
      <w:r>
        <w:continuationSeparator/>
      </w:r>
    </w:p>
    <w:p w14:paraId="0678960A" w14:textId="77777777" w:rsidR="009313B7" w:rsidRDefault="009313B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06B794" w14:textId="77777777" w:rsidR="00681B32" w:rsidRDefault="00681B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" w15:restartNumberingAfterBreak="0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4" w15:restartNumberingAfterBreak="0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5" w15:restartNumberingAfterBreak="0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stam Khaliullin, Dr">
    <w15:presenceInfo w15:providerId="AD" w15:userId="S::rustam.khaliullin@mcgill.ca::2fa9c58b-a127-4fdc-8626-87f04f51d0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autoHyphenation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acDisableGlyphATSUI" w:val="0"/>
  </w:docVars>
  <w:rsids>
    <w:rsidRoot w:val="00E91E7F"/>
    <w:rsid w:val="00002527"/>
    <w:rsid w:val="00006FF2"/>
    <w:rsid w:val="00010CD3"/>
    <w:rsid w:val="0001116F"/>
    <w:rsid w:val="00011898"/>
    <w:rsid w:val="000155E0"/>
    <w:rsid w:val="00017942"/>
    <w:rsid w:val="00024781"/>
    <w:rsid w:val="00026F05"/>
    <w:rsid w:val="000326EE"/>
    <w:rsid w:val="00034797"/>
    <w:rsid w:val="00036194"/>
    <w:rsid w:val="00036B21"/>
    <w:rsid w:val="00037EBE"/>
    <w:rsid w:val="000403F0"/>
    <w:rsid w:val="00040A96"/>
    <w:rsid w:val="00045AE3"/>
    <w:rsid w:val="00051517"/>
    <w:rsid w:val="0006187C"/>
    <w:rsid w:val="000618E9"/>
    <w:rsid w:val="00064432"/>
    <w:rsid w:val="00064766"/>
    <w:rsid w:val="00066914"/>
    <w:rsid w:val="00071F1A"/>
    <w:rsid w:val="00074A04"/>
    <w:rsid w:val="00086213"/>
    <w:rsid w:val="0008747B"/>
    <w:rsid w:val="000A32C0"/>
    <w:rsid w:val="000B01B3"/>
    <w:rsid w:val="000B1645"/>
    <w:rsid w:val="000B1DDA"/>
    <w:rsid w:val="000B431B"/>
    <w:rsid w:val="000B5F04"/>
    <w:rsid w:val="000B7A6B"/>
    <w:rsid w:val="000E0444"/>
    <w:rsid w:val="000E196A"/>
    <w:rsid w:val="000E206D"/>
    <w:rsid w:val="000E4456"/>
    <w:rsid w:val="000F358F"/>
    <w:rsid w:val="000F5DB6"/>
    <w:rsid w:val="000F7A50"/>
    <w:rsid w:val="00102121"/>
    <w:rsid w:val="0010649B"/>
    <w:rsid w:val="001068F8"/>
    <w:rsid w:val="0010770A"/>
    <w:rsid w:val="0011139B"/>
    <w:rsid w:val="001133A0"/>
    <w:rsid w:val="00122210"/>
    <w:rsid w:val="00124E18"/>
    <w:rsid w:val="001279E8"/>
    <w:rsid w:val="00130102"/>
    <w:rsid w:val="00143130"/>
    <w:rsid w:val="00144D03"/>
    <w:rsid w:val="0014549C"/>
    <w:rsid w:val="001531B4"/>
    <w:rsid w:val="00156E3A"/>
    <w:rsid w:val="001612DD"/>
    <w:rsid w:val="001701C4"/>
    <w:rsid w:val="00172ACE"/>
    <w:rsid w:val="001734EC"/>
    <w:rsid w:val="001745C8"/>
    <w:rsid w:val="00174CFD"/>
    <w:rsid w:val="00175D35"/>
    <w:rsid w:val="00181743"/>
    <w:rsid w:val="001853A8"/>
    <w:rsid w:val="00185818"/>
    <w:rsid w:val="001876BD"/>
    <w:rsid w:val="00190B76"/>
    <w:rsid w:val="00192BB8"/>
    <w:rsid w:val="00194639"/>
    <w:rsid w:val="00196774"/>
    <w:rsid w:val="001A036E"/>
    <w:rsid w:val="001B1E73"/>
    <w:rsid w:val="001B381A"/>
    <w:rsid w:val="001B4156"/>
    <w:rsid w:val="001B6D37"/>
    <w:rsid w:val="001C2259"/>
    <w:rsid w:val="001C516F"/>
    <w:rsid w:val="001D5A33"/>
    <w:rsid w:val="001D7DBC"/>
    <w:rsid w:val="001D7E90"/>
    <w:rsid w:val="001E200B"/>
    <w:rsid w:val="001E5FEC"/>
    <w:rsid w:val="001F0274"/>
    <w:rsid w:val="00204BD5"/>
    <w:rsid w:val="00211A5E"/>
    <w:rsid w:val="00214107"/>
    <w:rsid w:val="0022002B"/>
    <w:rsid w:val="0022217F"/>
    <w:rsid w:val="00227F73"/>
    <w:rsid w:val="00230792"/>
    <w:rsid w:val="00231054"/>
    <w:rsid w:val="00231106"/>
    <w:rsid w:val="002318C9"/>
    <w:rsid w:val="00235672"/>
    <w:rsid w:val="00242C10"/>
    <w:rsid w:val="002443E1"/>
    <w:rsid w:val="00246B11"/>
    <w:rsid w:val="002471DA"/>
    <w:rsid w:val="002510B9"/>
    <w:rsid w:val="00254A26"/>
    <w:rsid w:val="002647A1"/>
    <w:rsid w:val="0027108E"/>
    <w:rsid w:val="00275863"/>
    <w:rsid w:val="00277504"/>
    <w:rsid w:val="00277BD2"/>
    <w:rsid w:val="002804D1"/>
    <w:rsid w:val="00285826"/>
    <w:rsid w:val="0029274B"/>
    <w:rsid w:val="00293AD8"/>
    <w:rsid w:val="00297BE3"/>
    <w:rsid w:val="002A11C5"/>
    <w:rsid w:val="002A4D31"/>
    <w:rsid w:val="002B0A9A"/>
    <w:rsid w:val="002B20E9"/>
    <w:rsid w:val="002B6C07"/>
    <w:rsid w:val="002C13CF"/>
    <w:rsid w:val="002C207C"/>
    <w:rsid w:val="002C34F0"/>
    <w:rsid w:val="002D0F4E"/>
    <w:rsid w:val="002D5633"/>
    <w:rsid w:val="002E6B68"/>
    <w:rsid w:val="002E74FA"/>
    <w:rsid w:val="002F008C"/>
    <w:rsid w:val="002F1B7B"/>
    <w:rsid w:val="003003A0"/>
    <w:rsid w:val="00302D61"/>
    <w:rsid w:val="003034FE"/>
    <w:rsid w:val="00304F78"/>
    <w:rsid w:val="00305DC5"/>
    <w:rsid w:val="00306DFD"/>
    <w:rsid w:val="00312CA8"/>
    <w:rsid w:val="00320A67"/>
    <w:rsid w:val="003217E2"/>
    <w:rsid w:val="003230AA"/>
    <w:rsid w:val="003238BE"/>
    <w:rsid w:val="003238E7"/>
    <w:rsid w:val="00325616"/>
    <w:rsid w:val="00331B82"/>
    <w:rsid w:val="00334C2A"/>
    <w:rsid w:val="00335378"/>
    <w:rsid w:val="00337E11"/>
    <w:rsid w:val="00337EF4"/>
    <w:rsid w:val="003402AA"/>
    <w:rsid w:val="00340792"/>
    <w:rsid w:val="003416FB"/>
    <w:rsid w:val="00342A96"/>
    <w:rsid w:val="00354392"/>
    <w:rsid w:val="00355489"/>
    <w:rsid w:val="003606A2"/>
    <w:rsid w:val="00363641"/>
    <w:rsid w:val="00365D78"/>
    <w:rsid w:val="00375160"/>
    <w:rsid w:val="003751A1"/>
    <w:rsid w:val="003762F8"/>
    <w:rsid w:val="00377BF1"/>
    <w:rsid w:val="00377E8D"/>
    <w:rsid w:val="003913BA"/>
    <w:rsid w:val="00396AB5"/>
    <w:rsid w:val="003A3BFD"/>
    <w:rsid w:val="003A3C34"/>
    <w:rsid w:val="003A3F5E"/>
    <w:rsid w:val="003B2829"/>
    <w:rsid w:val="003B5359"/>
    <w:rsid w:val="003B547A"/>
    <w:rsid w:val="003B7CB4"/>
    <w:rsid w:val="003B7F5B"/>
    <w:rsid w:val="003C290B"/>
    <w:rsid w:val="003D6B88"/>
    <w:rsid w:val="003E222F"/>
    <w:rsid w:val="003E4071"/>
    <w:rsid w:val="003E7E68"/>
    <w:rsid w:val="003F6DE1"/>
    <w:rsid w:val="003F726C"/>
    <w:rsid w:val="003F7672"/>
    <w:rsid w:val="004058B7"/>
    <w:rsid w:val="0040670B"/>
    <w:rsid w:val="0041023D"/>
    <w:rsid w:val="0041236C"/>
    <w:rsid w:val="00412EBE"/>
    <w:rsid w:val="00414213"/>
    <w:rsid w:val="00415932"/>
    <w:rsid w:val="0043069C"/>
    <w:rsid w:val="004307AC"/>
    <w:rsid w:val="0043349C"/>
    <w:rsid w:val="004341B1"/>
    <w:rsid w:val="0044108A"/>
    <w:rsid w:val="00445822"/>
    <w:rsid w:val="0045343A"/>
    <w:rsid w:val="00453603"/>
    <w:rsid w:val="00454A1A"/>
    <w:rsid w:val="00456060"/>
    <w:rsid w:val="00457E9D"/>
    <w:rsid w:val="00457F2E"/>
    <w:rsid w:val="004610C5"/>
    <w:rsid w:val="004651C8"/>
    <w:rsid w:val="004801D0"/>
    <w:rsid w:val="00483739"/>
    <w:rsid w:val="00486A92"/>
    <w:rsid w:val="004879FB"/>
    <w:rsid w:val="00492180"/>
    <w:rsid w:val="00496522"/>
    <w:rsid w:val="004A076B"/>
    <w:rsid w:val="004B382D"/>
    <w:rsid w:val="004B557A"/>
    <w:rsid w:val="004B7943"/>
    <w:rsid w:val="004C380F"/>
    <w:rsid w:val="004C4943"/>
    <w:rsid w:val="004D60B0"/>
    <w:rsid w:val="004D6B45"/>
    <w:rsid w:val="004D7307"/>
    <w:rsid w:val="004E4AD5"/>
    <w:rsid w:val="004E7223"/>
    <w:rsid w:val="004F05EB"/>
    <w:rsid w:val="004F4191"/>
    <w:rsid w:val="0050040F"/>
    <w:rsid w:val="0050324A"/>
    <w:rsid w:val="005066F3"/>
    <w:rsid w:val="00510BB6"/>
    <w:rsid w:val="005136D9"/>
    <w:rsid w:val="005142C2"/>
    <w:rsid w:val="00520A86"/>
    <w:rsid w:val="00521E9A"/>
    <w:rsid w:val="00522BF9"/>
    <w:rsid w:val="00524F93"/>
    <w:rsid w:val="005254FB"/>
    <w:rsid w:val="005274EA"/>
    <w:rsid w:val="00536ED2"/>
    <w:rsid w:val="005401EF"/>
    <w:rsid w:val="00543F3C"/>
    <w:rsid w:val="005479C4"/>
    <w:rsid w:val="00547EC2"/>
    <w:rsid w:val="00550B8A"/>
    <w:rsid w:val="00550F8F"/>
    <w:rsid w:val="005515EA"/>
    <w:rsid w:val="005541F7"/>
    <w:rsid w:val="00563A1A"/>
    <w:rsid w:val="00575E3B"/>
    <w:rsid w:val="0058117E"/>
    <w:rsid w:val="005817DE"/>
    <w:rsid w:val="005830E7"/>
    <w:rsid w:val="00584DAE"/>
    <w:rsid w:val="00587BBF"/>
    <w:rsid w:val="00590A0D"/>
    <w:rsid w:val="00590D05"/>
    <w:rsid w:val="005929AC"/>
    <w:rsid w:val="005951F6"/>
    <w:rsid w:val="005A2BB9"/>
    <w:rsid w:val="005B660E"/>
    <w:rsid w:val="005B6BA9"/>
    <w:rsid w:val="005B7787"/>
    <w:rsid w:val="005B7DD9"/>
    <w:rsid w:val="005C1D57"/>
    <w:rsid w:val="005D22FC"/>
    <w:rsid w:val="005D32F6"/>
    <w:rsid w:val="005D4017"/>
    <w:rsid w:val="005E096A"/>
    <w:rsid w:val="005E62E9"/>
    <w:rsid w:val="005F0DC9"/>
    <w:rsid w:val="005F745A"/>
    <w:rsid w:val="00604514"/>
    <w:rsid w:val="00605825"/>
    <w:rsid w:val="006112D3"/>
    <w:rsid w:val="0061288D"/>
    <w:rsid w:val="00623D19"/>
    <w:rsid w:val="006257E0"/>
    <w:rsid w:val="00626D5F"/>
    <w:rsid w:val="00643761"/>
    <w:rsid w:val="0064415B"/>
    <w:rsid w:val="00667B62"/>
    <w:rsid w:val="00670226"/>
    <w:rsid w:val="006757C4"/>
    <w:rsid w:val="006765AC"/>
    <w:rsid w:val="006778E5"/>
    <w:rsid w:val="006779EB"/>
    <w:rsid w:val="00680E5A"/>
    <w:rsid w:val="00681630"/>
    <w:rsid w:val="00681B32"/>
    <w:rsid w:val="00683676"/>
    <w:rsid w:val="00684518"/>
    <w:rsid w:val="00686EB3"/>
    <w:rsid w:val="0069488B"/>
    <w:rsid w:val="00696E4C"/>
    <w:rsid w:val="00696F5E"/>
    <w:rsid w:val="006A0247"/>
    <w:rsid w:val="006A1CCD"/>
    <w:rsid w:val="006A28B0"/>
    <w:rsid w:val="006A5C1A"/>
    <w:rsid w:val="006A5EAF"/>
    <w:rsid w:val="006A65A5"/>
    <w:rsid w:val="006B19C7"/>
    <w:rsid w:val="006B2E63"/>
    <w:rsid w:val="006B33D4"/>
    <w:rsid w:val="006B398A"/>
    <w:rsid w:val="006B3CE1"/>
    <w:rsid w:val="006B4954"/>
    <w:rsid w:val="006B4ED7"/>
    <w:rsid w:val="006C12B5"/>
    <w:rsid w:val="006C2C30"/>
    <w:rsid w:val="006D4182"/>
    <w:rsid w:val="006D5703"/>
    <w:rsid w:val="006E347D"/>
    <w:rsid w:val="006F3E1C"/>
    <w:rsid w:val="006F7747"/>
    <w:rsid w:val="007019F8"/>
    <w:rsid w:val="007069DF"/>
    <w:rsid w:val="00706D1C"/>
    <w:rsid w:val="00712EF3"/>
    <w:rsid w:val="007144B0"/>
    <w:rsid w:val="00716172"/>
    <w:rsid w:val="00717FB3"/>
    <w:rsid w:val="0073474A"/>
    <w:rsid w:val="00734D8B"/>
    <w:rsid w:val="00735040"/>
    <w:rsid w:val="00736AA2"/>
    <w:rsid w:val="00741208"/>
    <w:rsid w:val="00741865"/>
    <w:rsid w:val="00743BC7"/>
    <w:rsid w:val="00743E00"/>
    <w:rsid w:val="00747F54"/>
    <w:rsid w:val="007537B3"/>
    <w:rsid w:val="00762033"/>
    <w:rsid w:val="00762448"/>
    <w:rsid w:val="00762BF1"/>
    <w:rsid w:val="0077265E"/>
    <w:rsid w:val="00772C58"/>
    <w:rsid w:val="00773AEE"/>
    <w:rsid w:val="00776B7C"/>
    <w:rsid w:val="00781A58"/>
    <w:rsid w:val="007845D0"/>
    <w:rsid w:val="0079028E"/>
    <w:rsid w:val="00793A51"/>
    <w:rsid w:val="00796FDF"/>
    <w:rsid w:val="007A238B"/>
    <w:rsid w:val="007A7B33"/>
    <w:rsid w:val="007B069E"/>
    <w:rsid w:val="007B33C7"/>
    <w:rsid w:val="007C0364"/>
    <w:rsid w:val="007C108C"/>
    <w:rsid w:val="007C1258"/>
    <w:rsid w:val="007C43A7"/>
    <w:rsid w:val="007C57E6"/>
    <w:rsid w:val="007C588B"/>
    <w:rsid w:val="007D0B69"/>
    <w:rsid w:val="007D15EC"/>
    <w:rsid w:val="007D2468"/>
    <w:rsid w:val="007D302B"/>
    <w:rsid w:val="007D3446"/>
    <w:rsid w:val="007D6396"/>
    <w:rsid w:val="007D6F0F"/>
    <w:rsid w:val="007E03A2"/>
    <w:rsid w:val="007E21A6"/>
    <w:rsid w:val="007E2777"/>
    <w:rsid w:val="007E2B72"/>
    <w:rsid w:val="007E3036"/>
    <w:rsid w:val="007E51E5"/>
    <w:rsid w:val="007E5812"/>
    <w:rsid w:val="007F1830"/>
    <w:rsid w:val="007F2287"/>
    <w:rsid w:val="007F3823"/>
    <w:rsid w:val="007F5CB0"/>
    <w:rsid w:val="0080182A"/>
    <w:rsid w:val="00804A58"/>
    <w:rsid w:val="00804C90"/>
    <w:rsid w:val="0081087B"/>
    <w:rsid w:val="00812749"/>
    <w:rsid w:val="00813461"/>
    <w:rsid w:val="00815E4C"/>
    <w:rsid w:val="00820206"/>
    <w:rsid w:val="008254EB"/>
    <w:rsid w:val="00825D7C"/>
    <w:rsid w:val="0083190C"/>
    <w:rsid w:val="00833EE5"/>
    <w:rsid w:val="008348A2"/>
    <w:rsid w:val="008365E3"/>
    <w:rsid w:val="00841B72"/>
    <w:rsid w:val="00842CDE"/>
    <w:rsid w:val="00844498"/>
    <w:rsid w:val="00845040"/>
    <w:rsid w:val="00851052"/>
    <w:rsid w:val="00853639"/>
    <w:rsid w:val="00866E00"/>
    <w:rsid w:val="00867046"/>
    <w:rsid w:val="00867A1B"/>
    <w:rsid w:val="008731B9"/>
    <w:rsid w:val="0087759F"/>
    <w:rsid w:val="00887AA7"/>
    <w:rsid w:val="00887C2B"/>
    <w:rsid w:val="00887FA0"/>
    <w:rsid w:val="00890C1C"/>
    <w:rsid w:val="00892880"/>
    <w:rsid w:val="008931A6"/>
    <w:rsid w:val="008A200E"/>
    <w:rsid w:val="008A237D"/>
    <w:rsid w:val="008A307B"/>
    <w:rsid w:val="008B292E"/>
    <w:rsid w:val="008B6E96"/>
    <w:rsid w:val="008C0FC7"/>
    <w:rsid w:val="008C267F"/>
    <w:rsid w:val="008C4260"/>
    <w:rsid w:val="008C515A"/>
    <w:rsid w:val="008D2530"/>
    <w:rsid w:val="008D49E1"/>
    <w:rsid w:val="008E0BA2"/>
    <w:rsid w:val="008E7660"/>
    <w:rsid w:val="008F379A"/>
    <w:rsid w:val="008F37F5"/>
    <w:rsid w:val="008F5896"/>
    <w:rsid w:val="008F6448"/>
    <w:rsid w:val="008F787D"/>
    <w:rsid w:val="00900B68"/>
    <w:rsid w:val="00900BDF"/>
    <w:rsid w:val="0091498B"/>
    <w:rsid w:val="00914CCC"/>
    <w:rsid w:val="00915287"/>
    <w:rsid w:val="009154F7"/>
    <w:rsid w:val="0091729E"/>
    <w:rsid w:val="00917984"/>
    <w:rsid w:val="0092237F"/>
    <w:rsid w:val="0093061B"/>
    <w:rsid w:val="009313B7"/>
    <w:rsid w:val="0093644D"/>
    <w:rsid w:val="009441F4"/>
    <w:rsid w:val="00954C98"/>
    <w:rsid w:val="0095724F"/>
    <w:rsid w:val="00957D78"/>
    <w:rsid w:val="00967C3A"/>
    <w:rsid w:val="00972099"/>
    <w:rsid w:val="00973968"/>
    <w:rsid w:val="009761F8"/>
    <w:rsid w:val="00976CC2"/>
    <w:rsid w:val="00982656"/>
    <w:rsid w:val="00987361"/>
    <w:rsid w:val="0099023C"/>
    <w:rsid w:val="00991932"/>
    <w:rsid w:val="00994532"/>
    <w:rsid w:val="00995344"/>
    <w:rsid w:val="00997D96"/>
    <w:rsid w:val="009A2956"/>
    <w:rsid w:val="009A4212"/>
    <w:rsid w:val="009A6598"/>
    <w:rsid w:val="009A73AD"/>
    <w:rsid w:val="009B1D83"/>
    <w:rsid w:val="009B2FCA"/>
    <w:rsid w:val="009B4877"/>
    <w:rsid w:val="009B5F3F"/>
    <w:rsid w:val="009C4E86"/>
    <w:rsid w:val="009C722D"/>
    <w:rsid w:val="009D0DAC"/>
    <w:rsid w:val="009D16AB"/>
    <w:rsid w:val="009D2B8A"/>
    <w:rsid w:val="009D2C04"/>
    <w:rsid w:val="009D3648"/>
    <w:rsid w:val="009D4E4F"/>
    <w:rsid w:val="009D68A7"/>
    <w:rsid w:val="009E169B"/>
    <w:rsid w:val="009E3076"/>
    <w:rsid w:val="009E7E3B"/>
    <w:rsid w:val="009F7013"/>
    <w:rsid w:val="00A01B9C"/>
    <w:rsid w:val="00A021C3"/>
    <w:rsid w:val="00A04229"/>
    <w:rsid w:val="00A05021"/>
    <w:rsid w:val="00A057C3"/>
    <w:rsid w:val="00A100B1"/>
    <w:rsid w:val="00A120D5"/>
    <w:rsid w:val="00A21126"/>
    <w:rsid w:val="00A23E40"/>
    <w:rsid w:val="00A24DD0"/>
    <w:rsid w:val="00A26702"/>
    <w:rsid w:val="00A30C93"/>
    <w:rsid w:val="00A3390E"/>
    <w:rsid w:val="00A36227"/>
    <w:rsid w:val="00A40057"/>
    <w:rsid w:val="00A46481"/>
    <w:rsid w:val="00A51B09"/>
    <w:rsid w:val="00A62AEF"/>
    <w:rsid w:val="00A6744E"/>
    <w:rsid w:val="00A70D3A"/>
    <w:rsid w:val="00A77825"/>
    <w:rsid w:val="00A85314"/>
    <w:rsid w:val="00A93B6A"/>
    <w:rsid w:val="00A97051"/>
    <w:rsid w:val="00AA2481"/>
    <w:rsid w:val="00AA528F"/>
    <w:rsid w:val="00AA73E4"/>
    <w:rsid w:val="00AB25DC"/>
    <w:rsid w:val="00AB2BCA"/>
    <w:rsid w:val="00AC159E"/>
    <w:rsid w:val="00AC6C0F"/>
    <w:rsid w:val="00AC779D"/>
    <w:rsid w:val="00AD3CCF"/>
    <w:rsid w:val="00AD6740"/>
    <w:rsid w:val="00AD7D0D"/>
    <w:rsid w:val="00AE1B28"/>
    <w:rsid w:val="00AE2579"/>
    <w:rsid w:val="00AE2CC2"/>
    <w:rsid w:val="00AE4BAC"/>
    <w:rsid w:val="00AE5CD2"/>
    <w:rsid w:val="00AE61A7"/>
    <w:rsid w:val="00AF608A"/>
    <w:rsid w:val="00B01D30"/>
    <w:rsid w:val="00B03829"/>
    <w:rsid w:val="00B1167D"/>
    <w:rsid w:val="00B12326"/>
    <w:rsid w:val="00B13E3A"/>
    <w:rsid w:val="00B15D9F"/>
    <w:rsid w:val="00B21391"/>
    <w:rsid w:val="00B2277F"/>
    <w:rsid w:val="00B23514"/>
    <w:rsid w:val="00B23577"/>
    <w:rsid w:val="00B26FCA"/>
    <w:rsid w:val="00B27044"/>
    <w:rsid w:val="00B35313"/>
    <w:rsid w:val="00B3574E"/>
    <w:rsid w:val="00B37F36"/>
    <w:rsid w:val="00B403E1"/>
    <w:rsid w:val="00B456BD"/>
    <w:rsid w:val="00B470D9"/>
    <w:rsid w:val="00B47F55"/>
    <w:rsid w:val="00B506E2"/>
    <w:rsid w:val="00B5308A"/>
    <w:rsid w:val="00B5730F"/>
    <w:rsid w:val="00B57A1D"/>
    <w:rsid w:val="00B6394A"/>
    <w:rsid w:val="00B64573"/>
    <w:rsid w:val="00B719A8"/>
    <w:rsid w:val="00B72D67"/>
    <w:rsid w:val="00B73175"/>
    <w:rsid w:val="00B83363"/>
    <w:rsid w:val="00B83D76"/>
    <w:rsid w:val="00B84DE2"/>
    <w:rsid w:val="00B86ACF"/>
    <w:rsid w:val="00B87C35"/>
    <w:rsid w:val="00B900A8"/>
    <w:rsid w:val="00B90F5D"/>
    <w:rsid w:val="00B92138"/>
    <w:rsid w:val="00B93B81"/>
    <w:rsid w:val="00B95C6F"/>
    <w:rsid w:val="00BA155B"/>
    <w:rsid w:val="00BA45D9"/>
    <w:rsid w:val="00BA4DD0"/>
    <w:rsid w:val="00BA628E"/>
    <w:rsid w:val="00BA6550"/>
    <w:rsid w:val="00BA6AED"/>
    <w:rsid w:val="00BC5070"/>
    <w:rsid w:val="00BC6004"/>
    <w:rsid w:val="00BD031C"/>
    <w:rsid w:val="00BD07D6"/>
    <w:rsid w:val="00BD3A8B"/>
    <w:rsid w:val="00BD41FD"/>
    <w:rsid w:val="00BD466A"/>
    <w:rsid w:val="00BD6F59"/>
    <w:rsid w:val="00BF10CE"/>
    <w:rsid w:val="00BF2D2A"/>
    <w:rsid w:val="00BF4853"/>
    <w:rsid w:val="00BF4F88"/>
    <w:rsid w:val="00C06997"/>
    <w:rsid w:val="00C107C1"/>
    <w:rsid w:val="00C11EAD"/>
    <w:rsid w:val="00C13929"/>
    <w:rsid w:val="00C2479B"/>
    <w:rsid w:val="00C30C79"/>
    <w:rsid w:val="00C30E91"/>
    <w:rsid w:val="00C32678"/>
    <w:rsid w:val="00C35026"/>
    <w:rsid w:val="00C45D15"/>
    <w:rsid w:val="00C474E1"/>
    <w:rsid w:val="00C53482"/>
    <w:rsid w:val="00C534B7"/>
    <w:rsid w:val="00C55002"/>
    <w:rsid w:val="00C56087"/>
    <w:rsid w:val="00C60530"/>
    <w:rsid w:val="00C608B9"/>
    <w:rsid w:val="00C623D7"/>
    <w:rsid w:val="00C62A5A"/>
    <w:rsid w:val="00C63E74"/>
    <w:rsid w:val="00C678F2"/>
    <w:rsid w:val="00C74838"/>
    <w:rsid w:val="00C77A9C"/>
    <w:rsid w:val="00C85506"/>
    <w:rsid w:val="00C87875"/>
    <w:rsid w:val="00C879B3"/>
    <w:rsid w:val="00C92B2B"/>
    <w:rsid w:val="00C93CD6"/>
    <w:rsid w:val="00CA07B0"/>
    <w:rsid w:val="00CA30A7"/>
    <w:rsid w:val="00CA5618"/>
    <w:rsid w:val="00CB4078"/>
    <w:rsid w:val="00CB4D00"/>
    <w:rsid w:val="00CB4F2A"/>
    <w:rsid w:val="00CB770A"/>
    <w:rsid w:val="00CB7C5F"/>
    <w:rsid w:val="00CC4E51"/>
    <w:rsid w:val="00CD14BA"/>
    <w:rsid w:val="00CE0632"/>
    <w:rsid w:val="00CF77D9"/>
    <w:rsid w:val="00D01D36"/>
    <w:rsid w:val="00D021A9"/>
    <w:rsid w:val="00D026CC"/>
    <w:rsid w:val="00D03118"/>
    <w:rsid w:val="00D03D24"/>
    <w:rsid w:val="00D05B64"/>
    <w:rsid w:val="00D06275"/>
    <w:rsid w:val="00D16F9D"/>
    <w:rsid w:val="00D209E6"/>
    <w:rsid w:val="00D2131D"/>
    <w:rsid w:val="00D253A4"/>
    <w:rsid w:val="00D31BFA"/>
    <w:rsid w:val="00D320D1"/>
    <w:rsid w:val="00D33F51"/>
    <w:rsid w:val="00D37087"/>
    <w:rsid w:val="00D3793F"/>
    <w:rsid w:val="00D46733"/>
    <w:rsid w:val="00D46D98"/>
    <w:rsid w:val="00D5098B"/>
    <w:rsid w:val="00D5162C"/>
    <w:rsid w:val="00D52E6F"/>
    <w:rsid w:val="00D57CCF"/>
    <w:rsid w:val="00D62EEB"/>
    <w:rsid w:val="00D66BC6"/>
    <w:rsid w:val="00D6739F"/>
    <w:rsid w:val="00D74A96"/>
    <w:rsid w:val="00D74B4F"/>
    <w:rsid w:val="00D7766B"/>
    <w:rsid w:val="00D77F11"/>
    <w:rsid w:val="00D90005"/>
    <w:rsid w:val="00D91E70"/>
    <w:rsid w:val="00D974CB"/>
    <w:rsid w:val="00DA1695"/>
    <w:rsid w:val="00DA2C4E"/>
    <w:rsid w:val="00DA4BF2"/>
    <w:rsid w:val="00DA52F7"/>
    <w:rsid w:val="00DA5CC8"/>
    <w:rsid w:val="00DA6189"/>
    <w:rsid w:val="00DB1E83"/>
    <w:rsid w:val="00DB41BA"/>
    <w:rsid w:val="00DB4D2C"/>
    <w:rsid w:val="00DB5BAF"/>
    <w:rsid w:val="00DC1563"/>
    <w:rsid w:val="00DC2BA1"/>
    <w:rsid w:val="00DC585E"/>
    <w:rsid w:val="00DD5D43"/>
    <w:rsid w:val="00DE1DC5"/>
    <w:rsid w:val="00E01BE5"/>
    <w:rsid w:val="00E1171B"/>
    <w:rsid w:val="00E17A21"/>
    <w:rsid w:val="00E20C22"/>
    <w:rsid w:val="00E239F5"/>
    <w:rsid w:val="00E3368E"/>
    <w:rsid w:val="00E342E9"/>
    <w:rsid w:val="00E34440"/>
    <w:rsid w:val="00E42947"/>
    <w:rsid w:val="00E5450D"/>
    <w:rsid w:val="00E63334"/>
    <w:rsid w:val="00E64330"/>
    <w:rsid w:val="00E66AA3"/>
    <w:rsid w:val="00E6784E"/>
    <w:rsid w:val="00E7104F"/>
    <w:rsid w:val="00E746D8"/>
    <w:rsid w:val="00E76D28"/>
    <w:rsid w:val="00E81017"/>
    <w:rsid w:val="00E91E7F"/>
    <w:rsid w:val="00E93D9B"/>
    <w:rsid w:val="00E94B03"/>
    <w:rsid w:val="00EA0209"/>
    <w:rsid w:val="00EA233B"/>
    <w:rsid w:val="00EA30EC"/>
    <w:rsid w:val="00EA61F5"/>
    <w:rsid w:val="00EA6AB6"/>
    <w:rsid w:val="00EA7DC6"/>
    <w:rsid w:val="00EB1C8B"/>
    <w:rsid w:val="00EB1F14"/>
    <w:rsid w:val="00EB4220"/>
    <w:rsid w:val="00EC060D"/>
    <w:rsid w:val="00EC078F"/>
    <w:rsid w:val="00EC2BB2"/>
    <w:rsid w:val="00ED2F34"/>
    <w:rsid w:val="00EF15B9"/>
    <w:rsid w:val="00EF3F15"/>
    <w:rsid w:val="00EF4C17"/>
    <w:rsid w:val="00EF76E6"/>
    <w:rsid w:val="00EF7C6A"/>
    <w:rsid w:val="00F0171F"/>
    <w:rsid w:val="00F24B35"/>
    <w:rsid w:val="00F25055"/>
    <w:rsid w:val="00F30CB7"/>
    <w:rsid w:val="00F30FB6"/>
    <w:rsid w:val="00F31272"/>
    <w:rsid w:val="00F33F78"/>
    <w:rsid w:val="00F35D6E"/>
    <w:rsid w:val="00F420BB"/>
    <w:rsid w:val="00F46FF4"/>
    <w:rsid w:val="00F5057A"/>
    <w:rsid w:val="00F50E56"/>
    <w:rsid w:val="00F51F8B"/>
    <w:rsid w:val="00F52523"/>
    <w:rsid w:val="00F536A0"/>
    <w:rsid w:val="00F5753A"/>
    <w:rsid w:val="00F61397"/>
    <w:rsid w:val="00F63D61"/>
    <w:rsid w:val="00F63D80"/>
    <w:rsid w:val="00F71B5C"/>
    <w:rsid w:val="00F758C4"/>
    <w:rsid w:val="00F832F1"/>
    <w:rsid w:val="00F8504A"/>
    <w:rsid w:val="00F85238"/>
    <w:rsid w:val="00F8701D"/>
    <w:rsid w:val="00F903D6"/>
    <w:rsid w:val="00FA00EF"/>
    <w:rsid w:val="00FB24EB"/>
    <w:rsid w:val="00FB47FE"/>
    <w:rsid w:val="00FB52C6"/>
    <w:rsid w:val="00FB67EB"/>
    <w:rsid w:val="00FB6B2F"/>
    <w:rsid w:val="00FC14EC"/>
    <w:rsid w:val="00FC252E"/>
    <w:rsid w:val="00FC7AD7"/>
    <w:rsid w:val="00FD0AED"/>
    <w:rsid w:val="00FD20C9"/>
    <w:rsid w:val="00FD2893"/>
    <w:rsid w:val="00FD38D1"/>
    <w:rsid w:val="00FD450F"/>
    <w:rsid w:val="00FE67AE"/>
    <w:rsid w:val="00FE76C9"/>
    <w:rsid w:val="00FF0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7C398"/>
  <w14:defaultImageDpi w14:val="300"/>
  <w15:docId w15:val="{F405F816-7B86-094C-909E-4B44882E1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SimSun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  <w:jc w:val="both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865479"/>
    <w:pPr>
      <w:keepNext/>
      <w:spacing w:before="180" w:after="60"/>
      <w:ind w:left="480" w:hanging="240"/>
      <w:outlineLvl w:val="0"/>
    </w:pPr>
    <w:rPr>
      <w:rFonts w:ascii="Myriad Pro Light" w:hAnsi="Myriad Pro Light" w:cs="Arial"/>
      <w:b/>
      <w:bCs/>
      <w:kern w:val="32"/>
      <w:sz w:val="22"/>
      <w:szCs w:val="32"/>
    </w:rPr>
  </w:style>
  <w:style w:type="paragraph" w:styleId="Heading2">
    <w:name w:val="heading 2"/>
    <w:basedOn w:val="Normal"/>
    <w:next w:val="Normal"/>
    <w:qFormat/>
    <w:rsid w:val="00865479"/>
    <w:pPr>
      <w:keepNext/>
      <w:spacing w:before="60" w:after="60"/>
      <w:outlineLvl w:val="1"/>
    </w:pPr>
    <w:rPr>
      <w:rFonts w:ascii="Myriad Pro Light" w:hAnsi="Myriad Pro Light" w:cs="Arial"/>
      <w:b/>
      <w:bCs/>
      <w:iCs/>
      <w:sz w:val="20"/>
      <w:szCs w:val="28"/>
    </w:rPr>
  </w:style>
  <w:style w:type="paragraph" w:styleId="Heading3">
    <w:name w:val="heading 3"/>
    <w:basedOn w:val="Normal"/>
    <w:next w:val="Normal"/>
    <w:qFormat/>
    <w:rsid w:val="00865479"/>
    <w:pPr>
      <w:keepNext/>
      <w:spacing w:before="60" w:after="60"/>
      <w:ind w:left="180"/>
      <w:outlineLvl w:val="2"/>
    </w:pPr>
    <w:rPr>
      <w:rFonts w:ascii="Myriad Pro Light" w:hAnsi="Myriad Pro Light" w:cs="Arial"/>
      <w:b/>
      <w:bCs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center"/>
    </w:pPr>
    <w:rPr>
      <w:b/>
      <w:sz w:val="40"/>
    </w:rPr>
  </w:style>
  <w:style w:type="paragraph" w:styleId="FootnoteText">
    <w:name w:val="footnote text"/>
    <w:basedOn w:val="Normal"/>
    <w:next w:val="TFReferencesSection"/>
    <w:semiHidden/>
  </w:style>
  <w:style w:type="paragraph" w:customStyle="1" w:styleId="TFReferencesSection">
    <w:name w:val="TF_References_Section"/>
    <w:basedOn w:val="Normal"/>
    <w:next w:val="Normal"/>
    <w:autoRedefine/>
    <w:rsid w:val="00AC5F97"/>
    <w:pPr>
      <w:spacing w:after="0"/>
      <w:ind w:firstLine="187"/>
    </w:pPr>
    <w:rPr>
      <w:rFonts w:ascii="Arno Pro" w:hAnsi="Arno Pro"/>
      <w:kern w:val="19"/>
      <w:sz w:val="17"/>
      <w:szCs w:val="14"/>
    </w:rPr>
  </w:style>
  <w:style w:type="paragraph" w:customStyle="1" w:styleId="TAMainText">
    <w:name w:val="TA_Main_Text"/>
    <w:basedOn w:val="Normal"/>
    <w:autoRedefine/>
    <w:rsid w:val="000E206D"/>
    <w:pPr>
      <w:spacing w:after="60" w:line="480" w:lineRule="auto"/>
      <w:ind w:firstLine="181"/>
    </w:pPr>
    <w:rPr>
      <w:rFonts w:ascii="Arno Pro" w:hAnsi="Arno Pro"/>
      <w:kern w:val="21"/>
      <w:sz w:val="21"/>
    </w:rPr>
  </w:style>
  <w:style w:type="paragraph" w:customStyle="1" w:styleId="BATitle">
    <w:name w:val="BA_Title"/>
    <w:basedOn w:val="Normal"/>
    <w:next w:val="BBAuthorName"/>
    <w:autoRedefine/>
    <w:rsid w:val="00427112"/>
    <w:pPr>
      <w:spacing w:before="140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"/>
    <w:next w:val="BCAuthorAddress"/>
    <w:autoRedefine/>
    <w:rsid w:val="000E75E3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"/>
    <w:next w:val="BIEmailAddress"/>
    <w:autoRedefine/>
    <w:rsid w:val="00AC5F97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BIEmailAddress">
    <w:name w:val="BI_Email_Address"/>
    <w:basedOn w:val="Normal"/>
    <w:next w:val="AIReceivedDate"/>
    <w:autoRedefine/>
    <w:rsid w:val="003A0F5F"/>
    <w:pPr>
      <w:spacing w:after="100"/>
      <w:jc w:val="left"/>
    </w:pPr>
    <w:rPr>
      <w:rFonts w:ascii="Arno Pro" w:hAnsi="Arno Pro"/>
      <w:sz w:val="18"/>
    </w:rPr>
  </w:style>
  <w:style w:type="paragraph" w:customStyle="1" w:styleId="AIReceivedDate">
    <w:name w:val="AI_Received_Date"/>
    <w:basedOn w:val="Normal"/>
    <w:next w:val="Normal"/>
    <w:autoRedefine/>
    <w:rsid w:val="00A444E1"/>
    <w:pPr>
      <w:spacing w:after="100"/>
      <w:jc w:val="left"/>
    </w:pPr>
    <w:rPr>
      <w:rFonts w:ascii="Arno Pro" w:hAnsi="Arno Pro"/>
      <w:sz w:val="18"/>
    </w:rPr>
  </w:style>
  <w:style w:type="paragraph" w:customStyle="1" w:styleId="BDAbstract">
    <w:name w:val="BD_Abstract"/>
    <w:basedOn w:val="Normal"/>
    <w:next w:val="TAMainText"/>
    <w:link w:val="AuthorInformationTitle"/>
    <w:autoRedefine/>
    <w:rsid w:val="00BC40FF"/>
    <w:pPr>
      <w:pBdr>
        <w:top w:val="single" w:sz="4" w:space="1" w:color="auto"/>
        <w:bottom w:val="single" w:sz="4" w:space="1" w:color="auto"/>
      </w:pBdr>
      <w:spacing w:before="100" w:after="600"/>
    </w:pPr>
    <w:rPr>
      <w:rFonts w:ascii="Arno Pro" w:hAnsi="Arno Pro"/>
      <w:kern w:val="21"/>
      <w:sz w:val="21"/>
    </w:rPr>
  </w:style>
  <w:style w:type="paragraph" w:customStyle="1" w:styleId="SectionContent">
    <w:name w:val="Section_Content"/>
    <w:basedOn w:val="Normal"/>
    <w:next w:val="Normal"/>
    <w:autoRedefine/>
    <w:rsid w:val="00796B80"/>
    <w:pPr>
      <w:spacing w:after="0"/>
    </w:pPr>
    <w:rPr>
      <w:rFonts w:ascii="Arno Pro" w:hAnsi="Arno Pro"/>
      <w:kern w:val="20"/>
      <w:sz w:val="20"/>
    </w:rPr>
  </w:style>
  <w:style w:type="paragraph" w:customStyle="1" w:styleId="VCSchemeTitle">
    <w:name w:val="VC_Scheme_Title"/>
    <w:basedOn w:val="Normal"/>
    <w:next w:val="Normal"/>
    <w:autoRedefine/>
    <w:rsid w:val="00796B80"/>
    <w:pPr>
      <w:spacing w:after="180"/>
    </w:pPr>
    <w:rPr>
      <w:rFonts w:ascii="Arno Pro" w:hAnsi="Arno Pro"/>
      <w:b/>
      <w:kern w:val="21"/>
      <w:sz w:val="21"/>
    </w:rPr>
  </w:style>
  <w:style w:type="paragraph" w:customStyle="1" w:styleId="VDTableTitle">
    <w:name w:val="VD_Table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  <w:szCs w:val="19"/>
    </w:rPr>
  </w:style>
  <w:style w:type="paragraph" w:customStyle="1" w:styleId="VAFigureCaption">
    <w:name w:val="VA_Figure_Caption"/>
    <w:basedOn w:val="Normal"/>
    <w:next w:val="Normal"/>
    <w:autoRedefine/>
    <w:rsid w:val="00796B80"/>
    <w:pPr>
      <w:spacing w:before="200" w:after="120"/>
    </w:pPr>
    <w:rPr>
      <w:rFonts w:ascii="Arno Pro" w:hAnsi="Arno Pro"/>
      <w:kern w:val="20"/>
      <w:sz w:val="20"/>
    </w:rPr>
  </w:style>
  <w:style w:type="paragraph" w:customStyle="1" w:styleId="VBChartTitle">
    <w:name w:val="VB_Chart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</w:rPr>
  </w:style>
  <w:style w:type="paragraph" w:customStyle="1" w:styleId="FETableFootnote">
    <w:name w:val="FE_Tabl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CChartFootnote">
    <w:name w:val="FC_Chart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DSchemeFootnote">
    <w:name w:val="FD_Schem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TCTableBody">
    <w:name w:val="TC_Table_Body"/>
    <w:basedOn w:val="Normal"/>
    <w:next w:val="Normal"/>
    <w:autoRedefine/>
    <w:rsid w:val="00796B80"/>
    <w:pPr>
      <w:spacing w:before="20" w:after="60"/>
    </w:pPr>
    <w:rPr>
      <w:rFonts w:ascii="Arno Pro" w:hAnsi="Arno Pro"/>
      <w:kern w:val="20"/>
      <w:sz w:val="20"/>
    </w:rPr>
  </w:style>
  <w:style w:type="paragraph" w:customStyle="1" w:styleId="BEAuthorBiography">
    <w:name w:val="BE_Author_Biography"/>
    <w:basedOn w:val="Normal"/>
    <w:link w:val="TCTableBodyChar"/>
    <w:autoRedefine/>
    <w:rsid w:val="003A0F5F"/>
    <w:rPr>
      <w:rFonts w:ascii="Arno Pro" w:hAnsi="Arno Pro"/>
      <w:sz w:val="22"/>
    </w:rPr>
  </w:style>
  <w:style w:type="paragraph" w:customStyle="1" w:styleId="StyleBIEmailAddress95pt">
    <w:name w:val="Style BI_Email_Address + 9.5 pt"/>
    <w:basedOn w:val="BIEmailAddress"/>
    <w:rsid w:val="007F6792"/>
    <w:pPr>
      <w:spacing w:after="60"/>
    </w:pPr>
    <w:rPr>
      <w:sz w:val="19"/>
    </w:rPr>
  </w:style>
  <w:style w:type="paragraph" w:customStyle="1" w:styleId="SNSynopsisTOC">
    <w:name w:val="SN_Synopsis_TOC"/>
    <w:basedOn w:val="Normal"/>
    <w:next w:val="Normal"/>
    <w:autoRedefine/>
    <w:rsid w:val="000E75E3"/>
    <w:pPr>
      <w:spacing w:after="60"/>
    </w:pPr>
    <w:rPr>
      <w:rFonts w:ascii="Arno Pro" w:hAnsi="Arno Pro"/>
      <w:kern w:val="22"/>
      <w:sz w:val="20"/>
    </w:rPr>
  </w:style>
  <w:style w:type="character" w:styleId="Hyperlink">
    <w:name w:val="Hyperlink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Normal"/>
    <w:next w:val="BHBriefs"/>
    <w:autoRedefine/>
    <w:rsid w:val="00AC5F97"/>
    <w:pPr>
      <w:spacing w:after="220"/>
      <w:jc w:val="left"/>
    </w:pPr>
    <w:rPr>
      <w:rFonts w:ascii="Arno Pro" w:hAnsi="Arno Pro"/>
      <w:i/>
      <w:kern w:val="22"/>
      <w:sz w:val="20"/>
    </w:rPr>
  </w:style>
  <w:style w:type="paragraph" w:customStyle="1" w:styleId="BHBriefs">
    <w:name w:val="BH_Briefs"/>
    <w:basedOn w:val="Normal"/>
    <w:next w:val="BDAbstract"/>
    <w:autoRedefine/>
    <w:rsid w:val="00C608B9"/>
    <w:pPr>
      <w:spacing w:before="180" w:after="60"/>
      <w:jc w:val="left"/>
    </w:pPr>
    <w:rPr>
      <w:rFonts w:ascii="Arno Pro" w:hAnsi="Arno Pro"/>
      <w:i/>
      <w:kern w:val="22"/>
      <w:sz w:val="20"/>
    </w:r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sid w:val="00E96302"/>
    <w:rPr>
      <w:rFonts w:ascii="Tahoma" w:hAnsi="Tahoma" w:cs="Tahoma"/>
      <w:sz w:val="16"/>
      <w:szCs w:val="16"/>
    </w:rPr>
  </w:style>
  <w:style w:type="character" w:styleId="EndnoteReference">
    <w:name w:val="endnote reference"/>
    <w:semiHidden/>
    <w:rsid w:val="00A66EDD"/>
    <w:rPr>
      <w:rFonts w:ascii="Times" w:hAnsi="Times"/>
      <w:sz w:val="18"/>
      <w:vertAlign w:val="superscript"/>
    </w:rPr>
  </w:style>
  <w:style w:type="paragraph" w:customStyle="1" w:styleId="StyleTCTableBodyBold">
    <w:name w:val="Style TC_Table_Body + Bold"/>
    <w:basedOn w:val="TCTableBody"/>
    <w:rsid w:val="000E75E3"/>
    <w:rPr>
      <w:b/>
      <w:bCs/>
      <w:kern w:val="22"/>
      <w:sz w:val="15"/>
    </w:rPr>
  </w:style>
  <w:style w:type="paragraph" w:customStyle="1" w:styleId="BDAbstractTitle">
    <w:name w:val="BD_Abstract_Title"/>
    <w:basedOn w:val="BDAbstract"/>
    <w:link w:val="SectionSubtitle"/>
    <w:rsid w:val="006532A9"/>
    <w:rPr>
      <w:b/>
    </w:rPr>
  </w:style>
  <w:style w:type="character" w:customStyle="1" w:styleId="BDAbstractChar">
    <w:name w:val="BD_Abstract Char"/>
    <w:link w:val="StyleTCTableBodyBoldChar"/>
    <w:rsid w:val="000E75E3"/>
    <w:rPr>
      <w:rFonts w:ascii="Arno Pro" w:hAnsi="Arno Pro"/>
      <w:kern w:val="21"/>
      <w:sz w:val="19"/>
      <w:lang w:val="en-US" w:eastAsia="en-US" w:bidi="ar-SA"/>
    </w:rPr>
  </w:style>
  <w:style w:type="character" w:customStyle="1" w:styleId="BDAbstractTitleChar">
    <w:name w:val="BD_Abstract_Title Char"/>
    <w:link w:val="SectionTitle"/>
    <w:rsid w:val="006532A9"/>
    <w:rPr>
      <w:rFonts w:ascii="Arno Pro" w:hAnsi="Arno Pro"/>
      <w:b/>
      <w:kern w:val="21"/>
      <w:sz w:val="19"/>
      <w:lang w:val="en-US" w:eastAsia="en-US" w:bidi="ar-SA"/>
    </w:rPr>
  </w:style>
  <w:style w:type="paragraph" w:customStyle="1" w:styleId="SectionTitle">
    <w:name w:val="Section_Title"/>
    <w:basedOn w:val="SectionContent"/>
    <w:link w:val="BDAbstractTitleChar"/>
    <w:autoRedefine/>
    <w:rsid w:val="006D0601"/>
    <w:pPr>
      <w:spacing w:before="180" w:after="120"/>
    </w:pPr>
    <w:rPr>
      <w:rFonts w:ascii="Myriad Pro Light" w:hAnsi="Myriad Pro Light"/>
      <w:b/>
      <w:sz w:val="21"/>
      <w:szCs w:val="18"/>
    </w:rPr>
  </w:style>
  <w:style w:type="paragraph" w:customStyle="1" w:styleId="AuthorInformationTitle">
    <w:name w:val="Author_Information_Title"/>
    <w:basedOn w:val="Normal"/>
    <w:link w:val="BDAbstract"/>
    <w:rsid w:val="006D0601"/>
    <w:pPr>
      <w:spacing w:before="180" w:after="60"/>
    </w:pPr>
    <w:rPr>
      <w:rFonts w:ascii="Myriad Pro Light" w:hAnsi="Myriad Pro Light"/>
      <w:b/>
      <w:kern w:val="23"/>
      <w:sz w:val="21"/>
    </w:rPr>
  </w:style>
  <w:style w:type="paragraph" w:customStyle="1" w:styleId="SectionSubtitle">
    <w:name w:val="Section_Subtitle"/>
    <w:basedOn w:val="Normal"/>
    <w:link w:val="BDAbstractTitle"/>
    <w:autoRedefine/>
    <w:rsid w:val="00DE78D2"/>
    <w:pPr>
      <w:spacing w:before="120" w:after="60"/>
      <w:jc w:val="left"/>
    </w:pPr>
    <w:rPr>
      <w:rFonts w:ascii="Myriad Pro Light" w:hAnsi="Myriad Pro Light"/>
      <w:b/>
      <w:kern w:val="21"/>
      <w:sz w:val="19"/>
      <w:szCs w:val="14"/>
    </w:rPr>
  </w:style>
  <w:style w:type="character" w:customStyle="1" w:styleId="FAAuthorInfoSubtitleChar">
    <w:name w:val="FA_Author_Info_Subtitle Char"/>
    <w:rsid w:val="00DE78D2"/>
    <w:rPr>
      <w:rFonts w:ascii="Myriad Pro Light" w:hAnsi="Myriad Pro Light"/>
      <w:b/>
      <w:kern w:val="21"/>
      <w:sz w:val="19"/>
      <w:szCs w:val="14"/>
      <w:lang w:val="en-US" w:eastAsia="en-US" w:bidi="ar-SA"/>
    </w:rPr>
  </w:style>
  <w:style w:type="character" w:customStyle="1" w:styleId="TCTableBodyChar">
    <w:name w:val="TC_Table_Body Char"/>
    <w:link w:val="BEAuthorBiography"/>
    <w:rsid w:val="000E75E3"/>
    <w:rPr>
      <w:rFonts w:ascii="Arno Pro" w:hAnsi="Arno Pro"/>
      <w:kern w:val="20"/>
      <w:sz w:val="18"/>
      <w:lang w:val="en-US" w:eastAsia="en-US" w:bidi="ar-SA"/>
    </w:rPr>
  </w:style>
  <w:style w:type="character" w:customStyle="1" w:styleId="StyleTCTableBodyBoldChar">
    <w:name w:val="Style TC_Table_Body + Bold Char"/>
    <w:link w:val="BDAbstractChar"/>
    <w:rsid w:val="00BC40FF"/>
    <w:rPr>
      <w:rFonts w:ascii="Arno Pro Bold" w:hAnsi="Arno Pro Bold"/>
      <w:b/>
      <w:bCs/>
      <w:kern w:val="22"/>
      <w:sz w:val="18"/>
      <w:lang w:val="en-US" w:eastAsia="en-US" w:bidi="ar-SA"/>
    </w:rPr>
  </w:style>
  <w:style w:type="character" w:styleId="LineNumber">
    <w:name w:val="line number"/>
    <w:basedOn w:val="DefaultParagraphFont"/>
    <w:uiPriority w:val="99"/>
    <w:semiHidden/>
    <w:unhideWhenUsed/>
    <w:rsid w:val="000E206D"/>
  </w:style>
  <w:style w:type="character" w:customStyle="1" w:styleId="apple-converted-space">
    <w:name w:val="apple-converted-space"/>
    <w:basedOn w:val="DefaultParagraphFont"/>
    <w:rsid w:val="009D4E4F"/>
  </w:style>
  <w:style w:type="character" w:styleId="HTMLCite">
    <w:name w:val="HTML Cite"/>
    <w:basedOn w:val="DefaultParagraphFont"/>
    <w:uiPriority w:val="99"/>
    <w:semiHidden/>
    <w:unhideWhenUsed/>
    <w:rsid w:val="00DA169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D38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570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34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47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47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4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47D"/>
    <w:rPr>
      <w:rFonts w:ascii="Times" w:hAnsi="Times"/>
      <w:b/>
      <w:bCs/>
    </w:rPr>
  </w:style>
  <w:style w:type="character" w:styleId="PlaceholderText">
    <w:name w:val="Placeholder Text"/>
    <w:basedOn w:val="DefaultParagraphFont"/>
    <w:uiPriority w:val="99"/>
    <w:semiHidden/>
    <w:rsid w:val="000118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21" Type="http://schemas.openxmlformats.org/officeDocument/2006/relationships/image" Target="media/image5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chart" Target="charts/chart4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chart" Target="charts/chart3.xml"/><Relationship Id="rId29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4.bin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6.emf"/><Relationship Id="rId28" Type="http://schemas.openxmlformats.org/officeDocument/2006/relationships/oleObject" Target="embeddings/oleObject5.bin"/><Relationship Id="rId36" Type="http://schemas.microsoft.com/office/2011/relationships/people" Target="people.xml"/><Relationship Id="rId10" Type="http://schemas.openxmlformats.org/officeDocument/2006/relationships/hyperlink" Target="https://en.wikipedia.org/wiki/Berichte_der_deutschen_chemischen_Gesellschaft" TargetMode="External"/><Relationship Id="rId19" Type="http://schemas.openxmlformats.org/officeDocument/2006/relationships/chart" Target="charts/chart2.xml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mailto:cj.li@mcgill.ca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7.emf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hyperlink" Target="mailto:ztmi@umich.edu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ttps://mcgill-my.sharepoint.com/personal/mingxin_liu_mail_mcgill_ca/Documents/PostdocMcGill/Research/pp13/n-p-i-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99434686048859"/>
          <c:y val="4.189542483660131E-2"/>
          <c:w val="0.76345009758395588"/>
          <c:h val="0.9162091503267973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282051282051286E-2"/>
                  <c:y val="0"/>
                </c:manualLayout>
              </c:layout>
              <c:tx>
                <c:rich>
                  <a:bodyPr/>
                  <a:lstStyle/>
                  <a:p>
                    <a:r>
                      <a:rPr lang="en-US" altLang="zh-CN"/>
                      <a:t>p-GaN</a:t>
                    </a:r>
                    <a:endParaRPr lang="en-US"/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745-45CE-8923-94818B0AD67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745-45CE-8923-94818B0AD67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745-45CE-8923-94818B0AD67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GaN Powder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745-45CE-8923-94818B0AD673}"/>
                </c:ext>
              </c:extLst>
            </c:dLbl>
            <c:dLbl>
              <c:idx val="4"/>
              <c:layout>
                <c:manualLayout>
                  <c:x val="4.2735042735042739E-3"/>
                  <c:y val="1.960784313725490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cat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7222222222222229E-2"/>
                      <c:h val="0.248057742782152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3745-45CE-8923-94818B0AD673}"/>
                </c:ext>
              </c:extLst>
            </c:dLbl>
            <c:dLbl>
              <c:idx val="5"/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</a:t>
                    </a:r>
                  </a:p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light 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</c15:spPr>
                </c:ext>
                <c:ext xmlns:c16="http://schemas.microsoft.com/office/drawing/2014/chart" uri="{C3380CC4-5D6E-409C-BE32-E72D297353CC}">
                  <c16:uniqueId val="{00000005-3745-45CE-8923-94818B0AD6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Sheet1!$H$4:$H$9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9.4000000000000004E-3</c:v>
                </c:pt>
                <c:pt idx="2">
                  <c:v>6.8999999999999999E-3</c:v>
                </c:pt>
                <c:pt idx="3">
                  <c:v>2.3E-3</c:v>
                </c:pt>
                <c:pt idx="4">
                  <c:v>1E-4</c:v>
                </c:pt>
                <c:pt idx="5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745-45CE-8923-94818B0AD6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82446560"/>
        <c:axId val="1057990608"/>
      </c:barChart>
      <c:catAx>
        <c:axId val="118244656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57990608"/>
        <c:crosses val="autoZero"/>
        <c:auto val="1"/>
        <c:lblAlgn val="ctr"/>
        <c:lblOffset val="100"/>
        <c:noMultiLvlLbl val="0"/>
      </c:catAx>
      <c:valAx>
        <c:axId val="1057990608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4102564102564103E-2"/>
              <c:y val="0.1065683701302043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182446560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681544641173997"/>
          <c:y val="3.6680972818311876E-2"/>
          <c:w val="0.66170067139397626"/>
          <c:h val="0.92663805436337621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5143340953348574E-2"/>
                  <c:y val="-2.724884389451318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4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0-2515-45DF-BB10-7B635A461F77}"/>
                </c:ext>
              </c:extLst>
            </c:dLbl>
            <c:dLbl>
              <c:idx val="1"/>
              <c:layout>
                <c:manualLayout>
                  <c:x val="1.487455197132611E-2"/>
                  <c:y val="-3.5096678487847778E-1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2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515-45DF-BB10-7B635A461F77}"/>
                </c:ext>
              </c:extLst>
            </c:dLbl>
            <c:dLbl>
              <c:idx val="2"/>
              <c:layout>
                <c:manualLayout>
                  <c:x val="2.2222222222222119E-2"/>
                  <c:y val="-9.2592592592593437E-3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GaN film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515-45DF-BB10-7B635A461F7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val>
            <c:numRef>
              <c:f>Sheet1!$I$13:$I$15</c:f>
              <c:numCache>
                <c:formatCode>General</c:formatCode>
                <c:ptCount val="3"/>
                <c:pt idx="0">
                  <c:v>3.7999999999999999E-2</c:v>
                </c:pt>
                <c:pt idx="1">
                  <c:v>3.7999999999999999E-2</c:v>
                </c:pt>
                <c:pt idx="2">
                  <c:v>9.1999999999999998E-3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515-45DF-BB10-7B635A461F77}"/>
            </c:ext>
          </c:extLst>
        </c:ser>
        <c:ser>
          <c:idx val="3"/>
          <c:order val="3"/>
          <c:tx>
            <c:strRef>
              <c:f>Sheet1!$H$13:$H$15</c:f>
              <c:strCach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Sheet1!$H$13:$H$15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300"/>
        <c:overlap val="-100"/>
        <c:axId val="1078633216"/>
        <c:axId val="1313231744"/>
      </c:barChart>
      <c:barChart>
        <c:barDir val="col"/>
        <c:grouping val="clustered"/>
        <c:varyColors val="0"/>
        <c:ser>
          <c:idx val="2"/>
          <c:order val="1"/>
          <c:tx>
            <c:v>c-plane</c:v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Sheet1!$K$13:$K$15</c:f>
              <c:numCache>
                <c:formatCode>General</c:formatCode>
                <c:ptCount val="3"/>
                <c:pt idx="0">
                  <c:v>20</c:v>
                </c:pt>
                <c:pt idx="1">
                  <c:v>10</c:v>
                </c:pt>
                <c:pt idx="2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515-45DF-BB10-7B635A461F77}"/>
            </c:ext>
          </c:extLst>
        </c:ser>
        <c:ser>
          <c:idx val="1"/>
          <c:order val="2"/>
          <c:tx>
            <c:v>m-plane</c:v>
          </c:tx>
          <c:spPr>
            <a:solidFill>
              <a:schemeClr val="bg1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Sheet1!$J$13:$J$15</c:f>
              <c:numCache>
                <c:formatCode>General</c:formatCode>
                <c:ptCount val="3"/>
                <c:pt idx="0">
                  <c:v>19</c:v>
                </c:pt>
                <c:pt idx="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100"/>
        <c:axId val="1385050720"/>
        <c:axId val="1384846288"/>
      </c:barChart>
      <c:catAx>
        <c:axId val="107863321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13231744"/>
        <c:crosses val="autoZero"/>
        <c:auto val="1"/>
        <c:lblAlgn val="ctr"/>
        <c:lblOffset val="100"/>
        <c:noMultiLvlLbl val="0"/>
      </c:catAx>
      <c:valAx>
        <c:axId val="1313231744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9383129594988471E-2"/>
              <c:y val="0.134752655918010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accent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078633216"/>
        <c:crosses val="autoZero"/>
        <c:crossBetween val="between"/>
      </c:valAx>
      <c:valAx>
        <c:axId val="1384846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100">
                    <a:solidFill>
                      <a:schemeClr val="tx1"/>
                    </a:solidFill>
                    <a:latin typeface="Arno pro"/>
                  </a:rPr>
                  <a:t>surface area / cm</a:t>
                </a:r>
                <a:r>
                  <a:rPr lang="en-US" sz="1100" baseline="30000">
                    <a:solidFill>
                      <a:schemeClr val="tx1"/>
                    </a:solidFill>
                    <a:latin typeface="Arno pro"/>
                  </a:rPr>
                  <a:t>2</a:t>
                </a:r>
              </a:p>
            </c:rich>
          </c:tx>
          <c:layout>
            <c:manualLayout>
              <c:xMode val="edge"/>
              <c:yMode val="edge"/>
              <c:x val="0.93211786372007366"/>
              <c:y val="0.2199515060617422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85050720"/>
        <c:crosses val="max"/>
        <c:crossBetween val="between"/>
      </c:valAx>
      <c:catAx>
        <c:axId val="1385050720"/>
        <c:scaling>
          <c:orientation val="minMax"/>
        </c:scaling>
        <c:delete val="1"/>
        <c:axPos val="b"/>
        <c:majorTickMark val="out"/>
        <c:minorTickMark val="none"/>
        <c:tickLblPos val="nextTo"/>
        <c:crossAx val="1384846288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1"/>
        <c:delete val="1"/>
      </c:legendEntry>
      <c:layout>
        <c:manualLayout>
          <c:xMode val="edge"/>
          <c:yMode val="edge"/>
          <c:x val="0.63533355205599296"/>
          <c:y val="0.12094852726742489"/>
          <c:w val="0.21553331639996615"/>
          <c:h val="0.22905136857892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88407082917451"/>
          <c:y val="2.9834768443099836E-2"/>
          <c:w val="0.79351299397434472"/>
          <c:h val="0.9403304631138003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r>
                      <a:rPr lang="en-US" baseline="30000"/>
                      <a:t>st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BE91-4140-A2AB-F5F5AE87AF98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2</a:t>
                    </a:r>
                    <a:r>
                      <a:rPr lang="en-US" baseline="30000"/>
                      <a:t>nd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E91-4140-A2AB-F5F5AE87AF98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  <a:r>
                      <a:rPr lang="en-US" baseline="30000"/>
                      <a:t>rd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BE91-4140-A2AB-F5F5AE87AF98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E91-4140-A2AB-F5F5AE87AF98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en-US"/>
                      <a:t>5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BE91-4140-A2AB-F5F5AE87AF98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91-4140-A2AB-F5F5AE87AF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Sheet1!$L$1:$L$6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3.9E-2</c:v>
                </c:pt>
                <c:pt idx="2">
                  <c:v>3.8800000000000001E-2</c:v>
                </c:pt>
                <c:pt idx="3">
                  <c:v>3.8300000000000001E-2</c:v>
                </c:pt>
                <c:pt idx="4">
                  <c:v>3.8699999999999998E-2</c:v>
                </c:pt>
                <c:pt idx="5">
                  <c:v>3.7600000000000001E-2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91-4140-A2AB-F5F5AE87AF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15814656"/>
        <c:axId val="1321615664"/>
      </c:barChart>
      <c:catAx>
        <c:axId val="131581465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21615664"/>
        <c:crosses val="autoZero"/>
        <c:auto val="1"/>
        <c:lblAlgn val="ctr"/>
        <c:lblOffset val="100"/>
        <c:noMultiLvlLbl val="0"/>
      </c:catAx>
      <c:valAx>
        <c:axId val="1321615664"/>
        <c:scaling>
          <c:orientation val="minMax"/>
          <c:max val="5.000000000000001E-2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 mmol</a:t>
                </a:r>
              </a:p>
            </c:rich>
          </c:tx>
          <c:layout>
            <c:manualLayout>
              <c:xMode val="edge"/>
              <c:yMode val="edge"/>
              <c:x val="5.55543233152194E-3"/>
              <c:y val="0.135863369191527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15814656"/>
        <c:crosses val="autoZero"/>
        <c:crossBetween val="between"/>
      </c:valAx>
      <c:spPr>
        <a:noFill/>
        <a:ln w="9525"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966783125619232"/>
          <c:y val="3.5611111111111114E-2"/>
          <c:w val="0.78861031443917196"/>
          <c:h val="0.80186001749781277"/>
        </c:manualLayout>
      </c:layout>
      <c:scatterChart>
        <c:scatterStyle val="lineMarker"/>
        <c:varyColors val="0"/>
        <c:ser>
          <c:idx val="0"/>
          <c:order val="0"/>
          <c:tx>
            <c:v>20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9148364900333403"/>
                  <c:y val="0.101589676290463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Sheet1!$C$59:$C$63</c:f>
              <c:numCache>
                <c:formatCode>General</c:formatCode>
                <c:ptCount val="5"/>
                <c:pt idx="0">
                  <c:v>3.8</c:v>
                </c:pt>
                <c:pt idx="1">
                  <c:v>3</c:v>
                </c:pt>
                <c:pt idx="2">
                  <c:v>2.1</c:v>
                </c:pt>
                <c:pt idx="3">
                  <c:v>0.9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7C-4446-85B6-18CF6864005E}"/>
            </c:ext>
          </c:extLst>
        </c:ser>
        <c:ser>
          <c:idx val="1"/>
          <c:order val="1"/>
          <c:tx>
            <c:v>10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697914449882955"/>
                  <c:y val="5.990594925634295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Sheet1!$D$59:$D$63</c:f>
              <c:numCache>
                <c:formatCode>General</c:formatCode>
                <c:ptCount val="5"/>
                <c:pt idx="0">
                  <c:v>1</c:v>
                </c:pt>
                <c:pt idx="1">
                  <c:v>0.7</c:v>
                </c:pt>
                <c:pt idx="2">
                  <c:v>0.5</c:v>
                </c:pt>
                <c:pt idx="3">
                  <c:v>0.2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37C-4446-85B6-18CF686400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ethanol generated / </a:t>
                </a:r>
                <a:r>
                  <a:rPr lang="en-US" altLang="zh-CN" sz="1050">
                    <a:solidFill>
                      <a:schemeClr val="tx1"/>
                    </a:solidFill>
                    <a:latin typeface="Arno pro"/>
                  </a:rPr>
                  <a:t>μ</a:t>
                </a: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mol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15197812773403324"/>
          <c:y val="4.6874453193350825E-2"/>
          <c:w val="0.43283038944456259"/>
          <c:h val="0.142940361621463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39966899042079"/>
          <c:y val="4.1666666666666664E-2"/>
          <c:w val="0.75123727368473847"/>
          <c:h val="0.79074876057159504"/>
        </c:manualLayout>
      </c:layout>
      <c:scatterChart>
        <c:scatterStyle val="lineMarker"/>
        <c:varyColors val="0"/>
        <c:ser>
          <c:idx val="0"/>
          <c:order val="0"/>
          <c:tx>
            <c:v>   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867663038935419"/>
                  <c:y val="0.1138053422334553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Sheet1!$B$51:$B$55</c:f>
              <c:numCache>
                <c:formatCode>General</c:formatCode>
                <c:ptCount val="5"/>
                <c:pt idx="0">
                  <c:v>9</c:v>
                </c:pt>
                <c:pt idx="1">
                  <c:v>7.4</c:v>
                </c:pt>
                <c:pt idx="2">
                  <c:v>6.1</c:v>
                </c:pt>
                <c:pt idx="3">
                  <c:v>3.4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34E-4D0C-8456-63F1803D303C}"/>
            </c:ext>
          </c:extLst>
        </c:ser>
        <c:ser>
          <c:idx val="1"/>
          <c:order val="1"/>
          <c:tx>
            <c:v>2.5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154287242757077"/>
                  <c:y val="5.446269833554756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Sheet1!$C$51:$C$55</c:f>
              <c:numCache>
                <c:formatCode>General</c:formatCode>
                <c:ptCount val="5"/>
                <c:pt idx="0">
                  <c:v>2.5</c:v>
                </c:pt>
                <c:pt idx="1">
                  <c:v>1.9</c:v>
                </c:pt>
                <c:pt idx="2">
                  <c:v>1.4</c:v>
                </c:pt>
                <c:pt idx="3">
                  <c:v>0.8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34E-4D0C-8456-63F1803D303C}"/>
            </c:ext>
          </c:extLst>
        </c:ser>
        <c:ser>
          <c:idx val="2"/>
          <c:order val="2"/>
          <c:tx>
            <c:v>   5 μL MeOH + 5 μL benzene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030A0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7030A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003544142969391"/>
                  <c:y val="5.28317293671624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Sheet1!$D$51:$D$55</c:f>
              <c:numCache>
                <c:formatCode>General</c:formatCode>
                <c:ptCount val="5"/>
                <c:pt idx="0">
                  <c:v>4.4000000000000004</c:v>
                </c:pt>
                <c:pt idx="1">
                  <c:v>3.1</c:v>
                </c:pt>
                <c:pt idx="2">
                  <c:v>2.6</c:v>
                </c:pt>
                <c:pt idx="3">
                  <c:v>1.8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34E-4D0C-8456-63F1803D30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</a:t>
                </a:r>
                <a:r>
                  <a:rPr lang="en-US" sz="1000" b="0" i="0" u="none" strike="noStrike" baseline="0">
                    <a:solidFill>
                      <a:schemeClr val="accent1"/>
                    </a:solidFill>
                    <a:effectLst/>
                  </a:rPr>
                  <a:t> μmol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18594847618569971"/>
          <c:y val="4.6874264173768401E-2"/>
          <c:w val="0.61831920691442244"/>
          <c:h val="0.21238480606590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76500107297908"/>
          <c:y val="3.4305555555555554E-2"/>
          <c:w val="0.80704600604169763"/>
          <c:h val="0.79382285547639886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 generated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EF-4F7F-A03A-ED3D7DAC7FD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EF-4F7F-A03A-ED3D7DAC7FD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p-GaN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EF-4F7F-A03A-ED3D7DAC7F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Sheet1!$F$71:$F$73</c:f>
              <c:numCache>
                <c:formatCode>General</c:formatCode>
                <c:ptCount val="3"/>
                <c:pt idx="0">
                  <c:v>179</c:v>
                </c:pt>
                <c:pt idx="1">
                  <c:v>171</c:v>
                </c:pt>
                <c:pt idx="2">
                  <c:v>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EF-4F7F-A03A-ED3D7DAC7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00"/>
        <c:overlap val="-27"/>
        <c:axId val="235614191"/>
        <c:axId val="368140159"/>
      </c:barChart>
      <c:catAx>
        <c:axId val="235614191"/>
        <c:scaling>
          <c:orientation val="minMax"/>
        </c:scaling>
        <c:delete val="1"/>
        <c:axPos val="b"/>
        <c:majorTickMark val="none"/>
        <c:minorTickMark val="none"/>
        <c:tickLblPos val="nextTo"/>
        <c:crossAx val="368140159"/>
        <c:crosses val="autoZero"/>
        <c:auto val="1"/>
        <c:lblAlgn val="ctr"/>
        <c:lblOffset val="100"/>
        <c:noMultiLvlLbl val="0"/>
      </c:catAx>
      <c:valAx>
        <c:axId val="368140159"/>
        <c:scaling>
          <c:orientation val="minMax"/>
          <c:max val="22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catalyst</a:t>
                </a:r>
                <a:r>
                  <a:rPr lang="en-US" sz="1050" baseline="0">
                    <a:solidFill>
                      <a:sysClr val="windowText" lastClr="000000"/>
                    </a:solidFill>
                    <a:latin typeface="Arno pro"/>
                  </a:rPr>
                  <a:t> efficiency / 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μmol·g</a:t>
                </a:r>
                <a:r>
                  <a:rPr lang="en-US" altLang="zh-CN" sz="800" baseline="0">
                    <a:solidFill>
                      <a:sysClr val="windowText" lastClr="000000"/>
                    </a:solidFill>
                    <a:latin typeface="Arno pro"/>
                  </a:rPr>
                  <a:t>cat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·h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endParaRPr lang="en-US" sz="1050" baseline="30000">
                  <a:solidFill>
                    <a:sysClr val="windowText" lastClr="000000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0"/>
              <c:y val="2.360990323970698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ysClr val="windowText" lastClr="000000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235614191"/>
        <c:crosses val="autoZero"/>
        <c:crossBetween val="between"/>
        <c:majorUnit val="20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59002459598210588"/>
          <c:y val="2.8821813939924175E-2"/>
          <c:w val="0.3902141005959161"/>
          <c:h val="8.65357976086322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F71B8-2773-6148-A455-C78C64D5F5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6808</TotalTime>
  <Pages>11</Pages>
  <Words>3109</Words>
  <Characters>17724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20792</CharactersWithSpaces>
  <SharedDoc>false</SharedDoc>
  <HLinks>
    <vt:vector size="6" baseType="variant">
      <vt:variant>
        <vt:i4>5505098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Microsoft Office User</dc:creator>
  <cp:keywords/>
  <cp:lastModifiedBy>Rustam Khaliullin, Dr</cp:lastModifiedBy>
  <cp:revision>692</cp:revision>
  <cp:lastPrinted>2011-04-15T20:20:00Z</cp:lastPrinted>
  <dcterms:created xsi:type="dcterms:W3CDTF">2019-02-24T23:24:00Z</dcterms:created>
  <dcterms:modified xsi:type="dcterms:W3CDTF">2019-07-22T02:21:00Z</dcterms:modified>
</cp:coreProperties>
</file>